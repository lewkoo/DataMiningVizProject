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A6D76" w14:textId="77777777" w:rsidR="00E8320D" w:rsidRPr="00F82194" w:rsidRDefault="00E8320D">
      <w:pPr>
        <w:pStyle w:val="Title"/>
        <w:rPr>
          <w:lang w:val="uk-UA"/>
        </w:rPr>
      </w:pPr>
    </w:p>
    <w:p w14:paraId="6D764811" w14:textId="77777777" w:rsidR="00E8320D" w:rsidRDefault="00E8320D">
      <w:pPr>
        <w:pStyle w:val="Title"/>
      </w:pPr>
    </w:p>
    <w:p w14:paraId="6DB7AC35" w14:textId="77777777" w:rsidR="00E8320D" w:rsidRDefault="00E8320D">
      <w:pPr>
        <w:pStyle w:val="Title"/>
      </w:pPr>
    </w:p>
    <w:p w14:paraId="3A566D28" w14:textId="77777777" w:rsidR="00E8320D" w:rsidRDefault="00E8320D">
      <w:pPr>
        <w:pStyle w:val="Title"/>
      </w:pPr>
    </w:p>
    <w:p w14:paraId="20A673C5" w14:textId="77777777" w:rsidR="00E8320D" w:rsidRDefault="00E8320D">
      <w:pPr>
        <w:pStyle w:val="Title"/>
      </w:pPr>
    </w:p>
    <w:p w14:paraId="2CB4170C" w14:textId="77777777" w:rsidR="00E8320D" w:rsidRDefault="00E8320D">
      <w:pPr>
        <w:pStyle w:val="Title"/>
      </w:pPr>
    </w:p>
    <w:p w14:paraId="13E4EFF8" w14:textId="77777777" w:rsidR="00E8320D" w:rsidRDefault="00E8320D">
      <w:pPr>
        <w:pStyle w:val="Title"/>
      </w:pPr>
    </w:p>
    <w:p w14:paraId="50D6B0F2" w14:textId="2040FDFA" w:rsidR="00E8320D" w:rsidRDefault="008B5164">
      <w:pPr>
        <w:pStyle w:val="Title"/>
      </w:pPr>
      <w:r>
        <w:rPr>
          <w:rFonts w:eastAsia="Arial Unicode MS" w:hAnsi="Arial Unicode MS" w:cs="Arial Unicode MS"/>
        </w:rPr>
        <w:t xml:space="preserve">ConeViz: </w:t>
      </w:r>
      <w:r w:rsidR="00A26473">
        <w:rPr>
          <w:rFonts w:eastAsia="Arial Unicode MS" w:hAnsi="Arial Unicode MS" w:cs="Arial Unicode MS"/>
        </w:rPr>
        <w:t>Efficient and</w:t>
      </w:r>
      <w:r w:rsidR="00E17505">
        <w:rPr>
          <w:rFonts w:eastAsia="Arial Unicode MS" w:hAnsi="Arial Unicode MS" w:cs="Arial Unicode MS"/>
        </w:rPr>
        <w:t xml:space="preserve"> interactive 3D visualization of </w:t>
      </w:r>
      <w:r w:rsidR="006E20FE">
        <w:rPr>
          <w:rFonts w:eastAsia="Arial Unicode MS" w:hAnsi="Arial Unicode MS" w:cs="Arial Unicode MS"/>
        </w:rPr>
        <w:t>frequent patterns</w:t>
      </w:r>
    </w:p>
    <w:p w14:paraId="574F0210" w14:textId="77777777" w:rsidR="00E8320D" w:rsidRDefault="00E17505">
      <w:pPr>
        <w:pStyle w:val="Heading3"/>
      </w:pPr>
      <w:r>
        <w:t>Undergraduate Honours Project (COMP 4520) proposal</w:t>
      </w:r>
      <w:r>
        <w:br/>
        <w:t>prepared by Levko Ivanchuk, 7670173</w:t>
      </w:r>
    </w:p>
    <w:p w14:paraId="0D0F0AF7" w14:textId="77777777" w:rsidR="00E8320D" w:rsidRDefault="00E8320D">
      <w:pPr>
        <w:pStyle w:val="Body4"/>
      </w:pPr>
    </w:p>
    <w:p w14:paraId="15244F78" w14:textId="77777777" w:rsidR="00E8320D" w:rsidRDefault="00E8320D">
      <w:pPr>
        <w:pStyle w:val="Body4"/>
      </w:pPr>
    </w:p>
    <w:p w14:paraId="2D0968BD" w14:textId="77777777" w:rsidR="00E8320D" w:rsidRDefault="00E17505">
      <w:pPr>
        <w:pStyle w:val="Body4"/>
      </w:pPr>
      <w:r>
        <w:br w:type="page"/>
      </w:r>
    </w:p>
    <w:p w14:paraId="670CAA3A" w14:textId="20483E2A" w:rsidR="001662C6" w:rsidRDefault="001662C6" w:rsidP="001662C6">
      <w:pPr>
        <w:pStyle w:val="Heading2"/>
      </w:pPr>
      <w:r>
        <w:lastRenderedPageBreak/>
        <w:t>Project outline</w:t>
      </w:r>
    </w:p>
    <w:p w14:paraId="4FA77A53" w14:textId="77777777" w:rsidR="001662C6" w:rsidRPr="001662C6" w:rsidRDefault="001662C6" w:rsidP="001662C6">
      <w:pPr>
        <w:pStyle w:val="Body"/>
      </w:pPr>
    </w:p>
    <w:p w14:paraId="30E7C23A" w14:textId="292F8F09" w:rsidR="002909D1" w:rsidRDefault="00F82194" w:rsidP="00A94D6A">
      <w:pPr>
        <w:pStyle w:val="Body"/>
        <w:rPr>
          <w:rFonts w:eastAsia="Arial Unicode MS" w:cs="Arial Unicode MS"/>
          <w:sz w:val="24"/>
          <w:szCs w:val="24"/>
        </w:rPr>
      </w:pPr>
      <w:r>
        <w:rPr>
          <w:rFonts w:eastAsia="Arial Unicode MS" w:cs="Arial Unicode MS"/>
          <w:sz w:val="24"/>
          <w:szCs w:val="24"/>
        </w:rPr>
        <w:t>Today, companies</w:t>
      </w:r>
      <w:r w:rsidR="001662C6">
        <w:rPr>
          <w:rFonts w:eastAsia="Arial Unicode MS" w:cs="Arial Unicode MS"/>
          <w:sz w:val="24"/>
          <w:szCs w:val="24"/>
        </w:rPr>
        <w:t xml:space="preserve"> gather large amounts of data. They use</w:t>
      </w:r>
      <w:r w:rsidR="002909D1">
        <w:rPr>
          <w:rFonts w:eastAsia="Arial Unicode MS" w:cs="Arial Unicode MS"/>
          <w:sz w:val="24"/>
          <w:szCs w:val="24"/>
        </w:rPr>
        <w:t xml:space="preserve"> a technique called ‘</w:t>
      </w:r>
      <w:r w:rsidR="001662C6">
        <w:rPr>
          <w:rFonts w:eastAsia="Arial Unicode MS" w:cs="Arial Unicode MS"/>
          <w:sz w:val="24"/>
          <w:szCs w:val="24"/>
        </w:rPr>
        <w:t>frequent pattern mining</w:t>
      </w:r>
      <w:r w:rsidR="002909D1">
        <w:rPr>
          <w:rFonts w:eastAsia="Arial Unicode MS" w:cs="Arial Unicode MS"/>
          <w:sz w:val="24"/>
          <w:szCs w:val="24"/>
        </w:rPr>
        <w:t>’</w:t>
      </w:r>
      <w:r w:rsidR="001662C6">
        <w:rPr>
          <w:rFonts w:eastAsia="Arial Unicode MS" w:cs="Arial Unicode MS"/>
          <w:sz w:val="24"/>
          <w:szCs w:val="24"/>
        </w:rPr>
        <w:t xml:space="preserve"> to discover implicit, previously unknown and potentially useful k</w:t>
      </w:r>
      <w:r w:rsidR="002909D1">
        <w:rPr>
          <w:rFonts w:eastAsia="Arial Unicode MS" w:cs="Arial Unicode MS"/>
          <w:sz w:val="24"/>
          <w:szCs w:val="24"/>
        </w:rPr>
        <w:t>nowledge from their data.</w:t>
      </w:r>
      <w:r w:rsidR="00CC3425">
        <w:rPr>
          <w:rFonts w:eastAsia="Arial Unicode MS" w:cs="Arial Unicode MS"/>
          <w:sz w:val="24"/>
          <w:szCs w:val="24"/>
        </w:rPr>
        <w:t xml:space="preserve"> For example, in a supermarket, frequent pattern mining might discover that bread is frequently purchased with butter, or milk is often purchased with cookies, etc.</w:t>
      </w:r>
      <w:r w:rsidR="00173EA9">
        <w:rPr>
          <w:rFonts w:eastAsia="Arial Unicode MS" w:cs="Arial Unicode MS"/>
          <w:sz w:val="24"/>
          <w:szCs w:val="24"/>
        </w:rPr>
        <w:t xml:space="preserve"> This information is important to businesses</w:t>
      </w:r>
      <w:r w:rsidR="005D4D5C">
        <w:rPr>
          <w:rFonts w:eastAsia="Arial Unicode MS" w:cs="Arial Unicode MS"/>
          <w:sz w:val="24"/>
          <w:szCs w:val="24"/>
        </w:rPr>
        <w:t>,</w:t>
      </w:r>
      <w:r w:rsidR="00173EA9">
        <w:rPr>
          <w:rFonts w:eastAsia="Arial Unicode MS" w:cs="Arial Unicode MS"/>
          <w:sz w:val="24"/>
          <w:szCs w:val="24"/>
        </w:rPr>
        <w:t xml:space="preserve"> as it helps them to understand the behavior of their customers better, and thus choose a more efficient marketing strategy, or take some other actions to increase their revenue.</w:t>
      </w:r>
      <w:r w:rsidR="00B05AF0">
        <w:rPr>
          <w:rFonts w:eastAsia="Arial Unicode MS" w:cs="Arial Unicode MS"/>
          <w:sz w:val="24"/>
          <w:szCs w:val="24"/>
        </w:rPr>
        <w:t xml:space="preserve"> </w:t>
      </w:r>
      <w:r w:rsidR="005D4D5C">
        <w:rPr>
          <w:rFonts w:eastAsia="Arial Unicode MS" w:cs="Arial Unicode MS"/>
          <w:sz w:val="24"/>
          <w:szCs w:val="24"/>
        </w:rPr>
        <w:t>These items that were frequently purchased together are called</w:t>
      </w:r>
      <w:r w:rsidR="00CC3425">
        <w:rPr>
          <w:rFonts w:eastAsia="Arial Unicode MS" w:cs="Arial Unicode MS"/>
          <w:sz w:val="24"/>
          <w:szCs w:val="24"/>
        </w:rPr>
        <w:t xml:space="preserve"> </w:t>
      </w:r>
      <w:r w:rsidR="00B05AF0">
        <w:rPr>
          <w:rFonts w:eastAsia="Arial Unicode MS" w:cs="Arial Unicode MS"/>
          <w:sz w:val="24"/>
          <w:szCs w:val="24"/>
        </w:rPr>
        <w:t>f</w:t>
      </w:r>
      <w:r w:rsidR="006051FB">
        <w:rPr>
          <w:rFonts w:eastAsia="Arial Unicode MS" w:cs="Arial Unicode MS"/>
          <w:sz w:val="24"/>
          <w:szCs w:val="24"/>
        </w:rPr>
        <w:t>requent patterns</w:t>
      </w:r>
      <w:r w:rsidR="005D4D5C">
        <w:rPr>
          <w:rFonts w:eastAsia="Arial Unicode MS" w:cs="Arial Unicode MS"/>
          <w:sz w:val="24"/>
          <w:szCs w:val="24"/>
        </w:rPr>
        <w:t>.</w:t>
      </w:r>
      <w:r w:rsidR="006051FB">
        <w:rPr>
          <w:rFonts w:eastAsia="Arial Unicode MS" w:cs="Arial Unicode MS"/>
          <w:sz w:val="24"/>
          <w:szCs w:val="24"/>
        </w:rPr>
        <w:t xml:space="preserve"> </w:t>
      </w:r>
      <w:r w:rsidR="005D4D5C">
        <w:rPr>
          <w:rFonts w:eastAsia="Arial Unicode MS" w:cs="Arial Unicode MS"/>
          <w:sz w:val="24"/>
          <w:szCs w:val="24"/>
        </w:rPr>
        <w:t xml:space="preserve">Such patterns </w:t>
      </w:r>
      <w:r w:rsidR="001543E1">
        <w:rPr>
          <w:rFonts w:eastAsia="Arial Unicode MS" w:cs="Arial Unicode MS"/>
          <w:sz w:val="24"/>
          <w:szCs w:val="24"/>
        </w:rPr>
        <w:t>are</w:t>
      </w:r>
      <w:r w:rsidR="00C84FAC" w:rsidRPr="00FD5AE9">
        <w:rPr>
          <w:rFonts w:eastAsia="Arial Unicode MS" w:cs="Arial Unicode MS"/>
          <w:sz w:val="24"/>
          <w:szCs w:val="24"/>
        </w:rPr>
        <w:t xml:space="preserve"> presented to the user</w:t>
      </w:r>
      <w:r w:rsidR="00D802E5">
        <w:rPr>
          <w:rFonts w:eastAsia="Arial Unicode MS" w:cs="Arial Unicode MS"/>
          <w:sz w:val="24"/>
          <w:szCs w:val="24"/>
        </w:rPr>
        <w:t xml:space="preserve"> in textual form and are often called</w:t>
      </w:r>
      <w:r w:rsidR="002909D1">
        <w:rPr>
          <w:rFonts w:eastAsia="Arial Unicode MS" w:cs="Arial Unicode MS"/>
          <w:sz w:val="24"/>
          <w:szCs w:val="24"/>
        </w:rPr>
        <w:t xml:space="preserve"> itemsets</w:t>
      </w:r>
      <w:r w:rsidR="00BD3011" w:rsidRPr="00FD5AE9">
        <w:rPr>
          <w:rFonts w:eastAsia="Arial Unicode MS" w:cs="Arial Unicode MS"/>
          <w:sz w:val="24"/>
          <w:szCs w:val="24"/>
        </w:rPr>
        <w:t>.</w:t>
      </w:r>
      <w:r w:rsidR="002909D1">
        <w:rPr>
          <w:rFonts w:eastAsia="Arial Unicode MS" w:cs="Arial Unicode MS"/>
          <w:sz w:val="24"/>
          <w:szCs w:val="24"/>
        </w:rPr>
        <w:t xml:space="preserve"> </w:t>
      </w:r>
      <w:r w:rsidR="00CC3425">
        <w:rPr>
          <w:rFonts w:eastAsia="Arial Unicode MS" w:cs="Arial Unicode MS"/>
          <w:sz w:val="24"/>
          <w:szCs w:val="24"/>
        </w:rPr>
        <w:t>Please see Figure 1 for an example of such output.</w:t>
      </w:r>
    </w:p>
    <w:p w14:paraId="5ED95435" w14:textId="0F243BB4" w:rsidR="002223F2" w:rsidRPr="00EE2D94" w:rsidRDefault="00CC3425" w:rsidP="00EE2D94">
      <w:pPr>
        <w:pStyle w:val="Body"/>
        <w:rPr>
          <w:rFonts w:eastAsia="Arial Unicode MS" w:cs="Arial Unicode MS"/>
          <w:sz w:val="24"/>
          <w:szCs w:val="24"/>
        </w:rPr>
      </w:pPr>
      <w:r>
        <w:rPr>
          <w:rFonts w:eastAsia="Arial Unicode MS" w:cs="Arial Unicode MS"/>
          <w:noProof/>
          <w:sz w:val="24"/>
          <w:szCs w:val="24"/>
        </w:rPr>
        <mc:AlternateContent>
          <mc:Choice Requires="wps">
            <w:drawing>
              <wp:anchor distT="0" distB="0" distL="114300" distR="114300" simplePos="0" relativeHeight="251667456" behindDoc="0" locked="0" layoutInCell="1" allowOverlap="1" wp14:anchorId="23A7B96E" wp14:editId="5DDD5574">
                <wp:simplePos x="0" y="0"/>
                <wp:positionH relativeFrom="column">
                  <wp:posOffset>0</wp:posOffset>
                </wp:positionH>
                <wp:positionV relativeFrom="paragraph">
                  <wp:posOffset>168910</wp:posOffset>
                </wp:positionV>
                <wp:extent cx="5943600" cy="1136650"/>
                <wp:effectExtent l="0" t="0" r="25400" b="3429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1136650"/>
                        </a:xfrm>
                        <a:prstGeom prst="rect">
                          <a:avLst/>
                        </a:prstGeom>
                        <a:noFill/>
                        <a:ln w="6350">
                          <a:solidFill>
                            <a:schemeClr val="bg2"/>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B57F7B8" w14:textId="1191D66E" w:rsidR="009D474F" w:rsidRPr="00EE2D94" w:rsidRDefault="009D474F" w:rsidP="00CC3425">
                            <w:pPr>
                              <w:rPr>
                                <w:rFonts w:ascii="Andale Mono" w:hAnsi="Andale Mono"/>
                              </w:rPr>
                            </w:pPr>
                            <w:r w:rsidRPr="00EE2D94">
                              <w:rPr>
                                <w:rFonts w:ascii="Andale Mono" w:hAnsi="Andale Mono"/>
                              </w:rPr>
                              <w:t xml:space="preserve">Bread (37) </w:t>
                            </w:r>
                          </w:p>
                          <w:p w14:paraId="38C7280F" w14:textId="6B9AE310" w:rsidR="009D474F" w:rsidRPr="00EE2D94" w:rsidRDefault="009D474F" w:rsidP="00CC3425">
                            <w:pPr>
                              <w:rPr>
                                <w:rFonts w:ascii="Andale Mono" w:hAnsi="Andale Mono"/>
                              </w:rPr>
                            </w:pPr>
                            <w:r w:rsidRPr="00EE2D94">
                              <w:rPr>
                                <w:rFonts w:ascii="Andale Mono" w:hAnsi="Andale Mono"/>
                              </w:rPr>
                              <w:t xml:space="preserve">Milk (146) </w:t>
                            </w:r>
                          </w:p>
                          <w:p w14:paraId="4B589599" w14:textId="105A6C83" w:rsidR="009D474F" w:rsidRPr="00EE2D94" w:rsidRDefault="009D474F" w:rsidP="00CC3425">
                            <w:pPr>
                              <w:rPr>
                                <w:rFonts w:ascii="Andale Mono" w:hAnsi="Andale Mono"/>
                              </w:rPr>
                            </w:pPr>
                            <w:r w:rsidRPr="00EE2D94">
                              <w:rPr>
                                <w:rFonts w:ascii="Andale Mono" w:hAnsi="Andale Mono"/>
                              </w:rPr>
                              <w:t xml:space="preserve">Milk (146) Bread (10) </w:t>
                            </w:r>
                          </w:p>
                          <w:p w14:paraId="206FF9BB" w14:textId="69726EFA" w:rsidR="009D474F" w:rsidRPr="00EE2D94" w:rsidRDefault="009D474F" w:rsidP="00CC3425">
                            <w:pPr>
                              <w:rPr>
                                <w:rFonts w:ascii="Andale Mono" w:hAnsi="Andale Mono"/>
                              </w:rPr>
                            </w:pPr>
                            <w:r w:rsidRPr="00EE2D94">
                              <w:rPr>
                                <w:rFonts w:ascii="Andale Mono" w:hAnsi="Andale Mono"/>
                              </w:rPr>
                              <w:t xml:space="preserve">Milk (146) Cookies (10) </w:t>
                            </w:r>
                          </w:p>
                          <w:p w14:paraId="02CC4B09" w14:textId="51386A29" w:rsidR="009D474F" w:rsidRPr="00EE2D94" w:rsidRDefault="009D474F" w:rsidP="00CC3425">
                            <w:pPr>
                              <w:rPr>
                                <w:rFonts w:ascii="Andale Mono" w:hAnsi="Andale Mono"/>
                              </w:rPr>
                            </w:pPr>
                            <w:r w:rsidRPr="00EE2D94">
                              <w:rPr>
                                <w:rFonts w:ascii="Andale Mono" w:hAnsi="Andale Mono"/>
                              </w:rPr>
                              <w:t xml:space="preserve">Milk (146) Cookies (10) Chocolate bar (10) </w:t>
                            </w:r>
                          </w:p>
                          <w:p w14:paraId="059F3420" w14:textId="389EB86A" w:rsidR="009D474F" w:rsidRPr="00EE2D94" w:rsidRDefault="009D474F">
                            <w:pPr>
                              <w:rPr>
                                <w:rFonts w:ascii="Andale Mono" w:hAnsi="Andale Mono"/>
                              </w:rPr>
                            </w:pPr>
                            <w:r w:rsidRPr="00EE2D94">
                              <w:rPr>
                                <w:rFonts w:ascii="Andale Mono" w:hAnsi="Andale Mono"/>
                              </w:rPr>
                              <w:t>Milk (146) Corn flakes (10)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6" o:spid="_x0000_s1026" type="#_x0000_t202" style="position:absolute;margin-left:0;margin-top:13.3pt;width:468pt;height:8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" filled="f" strokecolor="#bfbfbf [3214]" strokeweight=".5pt">
                <v:textbox style="mso-fit-shape-to-text:t" inset="4pt,4pt,4pt,4pt">
                  <w:txbxContent>
                    <w:p w14:paraId="3B57F7B8" w14:textId="1191D66E" w:rsidR="009D474F" w:rsidRPr="00EE2D94" w:rsidRDefault="009D474F" w:rsidP="00CC3425">
                      <w:pPr>
                        <w:rPr>
                          <w:rFonts w:ascii="Andale Mono" w:hAnsi="Andale Mono"/>
                        </w:rPr>
                      </w:pPr>
                      <w:r w:rsidRPr="00EE2D94">
                        <w:rPr>
                          <w:rFonts w:ascii="Andale Mono" w:hAnsi="Andale Mono"/>
                        </w:rPr>
                        <w:t xml:space="preserve">Bread (37) </w:t>
                      </w:r>
                    </w:p>
                    <w:p w14:paraId="38C7280F" w14:textId="6B9AE310" w:rsidR="009D474F" w:rsidRPr="00EE2D94" w:rsidRDefault="009D474F" w:rsidP="00CC3425">
                      <w:pPr>
                        <w:rPr>
                          <w:rFonts w:ascii="Andale Mono" w:hAnsi="Andale Mono"/>
                        </w:rPr>
                      </w:pPr>
                      <w:r w:rsidRPr="00EE2D94">
                        <w:rPr>
                          <w:rFonts w:ascii="Andale Mono" w:hAnsi="Andale Mono"/>
                        </w:rPr>
                        <w:t xml:space="preserve">Milk (146) </w:t>
                      </w:r>
                    </w:p>
                    <w:p w14:paraId="4B589599" w14:textId="105A6C83" w:rsidR="009D474F" w:rsidRPr="00EE2D94" w:rsidRDefault="009D474F" w:rsidP="00CC3425">
                      <w:pPr>
                        <w:rPr>
                          <w:rFonts w:ascii="Andale Mono" w:hAnsi="Andale Mono"/>
                        </w:rPr>
                      </w:pPr>
                      <w:r w:rsidRPr="00EE2D94">
                        <w:rPr>
                          <w:rFonts w:ascii="Andale Mono" w:hAnsi="Andale Mono"/>
                        </w:rPr>
                        <w:t xml:space="preserve">Milk (146) Bread (10) </w:t>
                      </w:r>
                    </w:p>
                    <w:p w14:paraId="206FF9BB" w14:textId="69726EFA" w:rsidR="009D474F" w:rsidRPr="00EE2D94" w:rsidRDefault="009D474F" w:rsidP="00CC3425">
                      <w:pPr>
                        <w:rPr>
                          <w:rFonts w:ascii="Andale Mono" w:hAnsi="Andale Mono"/>
                        </w:rPr>
                      </w:pPr>
                      <w:r w:rsidRPr="00EE2D94">
                        <w:rPr>
                          <w:rFonts w:ascii="Andale Mono" w:hAnsi="Andale Mono"/>
                        </w:rPr>
                        <w:t xml:space="preserve">Milk (146) Cookies (10) </w:t>
                      </w:r>
                    </w:p>
                    <w:p w14:paraId="02CC4B09" w14:textId="51386A29" w:rsidR="009D474F" w:rsidRPr="00EE2D94" w:rsidRDefault="009D474F" w:rsidP="00CC3425">
                      <w:pPr>
                        <w:rPr>
                          <w:rFonts w:ascii="Andale Mono" w:hAnsi="Andale Mono"/>
                        </w:rPr>
                      </w:pPr>
                      <w:r w:rsidRPr="00EE2D94">
                        <w:rPr>
                          <w:rFonts w:ascii="Andale Mono" w:hAnsi="Andale Mono"/>
                        </w:rPr>
                        <w:t xml:space="preserve">Milk (146) Cookies (10) Chocolate bar (10) </w:t>
                      </w:r>
                    </w:p>
                    <w:p w14:paraId="059F3420" w14:textId="389EB86A" w:rsidR="009D474F" w:rsidRPr="00EE2D94" w:rsidRDefault="009D474F">
                      <w:pPr>
                        <w:rPr>
                          <w:rFonts w:ascii="Andale Mono" w:hAnsi="Andale Mono"/>
                        </w:rPr>
                      </w:pPr>
                      <w:r w:rsidRPr="00EE2D94">
                        <w:rPr>
                          <w:rFonts w:ascii="Andale Mono" w:hAnsi="Andale Mono"/>
                        </w:rPr>
                        <w:t>Milk (146) Corn flakes (10)</w:t>
                      </w:r>
                    </w:p>
                  </w:txbxContent>
                </v:textbox>
                <w10:wrap type="square"/>
              </v:shape>
            </w:pict>
          </mc:Fallback>
        </mc:AlternateContent>
      </w:r>
    </w:p>
    <w:p w14:paraId="7372949E" w14:textId="3894EE39" w:rsidR="00953D32" w:rsidRPr="00173EA9" w:rsidRDefault="00953D32" w:rsidP="00953D32">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t>
      </w:r>
      <w:r>
        <w:t>–</w:t>
      </w:r>
      <w:r>
        <w:t xml:space="preserve"> An example of </w:t>
      </w:r>
      <w:r w:rsidR="002223F2">
        <w:t>FREQUENT PATTERN MINING OUTPUT</w:t>
      </w:r>
      <w:r w:rsidR="002223F2">
        <w:br/>
      </w:r>
      <w:r w:rsidR="00152C5F" w:rsidRPr="00EE2D94">
        <w:rPr>
          <w:b w:val="0"/>
          <w:caps w:val="0"/>
          <w:sz w:val="18"/>
        </w:rPr>
        <w:t xml:space="preserve">An </w:t>
      </w:r>
      <w:r w:rsidR="00EE2D94" w:rsidRPr="00EE2D94">
        <w:rPr>
          <w:b w:val="0"/>
          <w:caps w:val="0"/>
          <w:sz w:val="18"/>
        </w:rPr>
        <w:t>itemset is represented as a single line</w:t>
      </w:r>
      <w:r w:rsidR="00152C5F" w:rsidRPr="00EE2D94">
        <w:rPr>
          <w:b w:val="0"/>
          <w:caps w:val="0"/>
          <w:sz w:val="18"/>
        </w:rPr>
        <w:t xml:space="preserve">. It </w:t>
      </w:r>
      <w:r w:rsidR="00EE2D94" w:rsidRPr="00EE2D94">
        <w:rPr>
          <w:b w:val="0"/>
          <w:caps w:val="0"/>
          <w:sz w:val="18"/>
        </w:rPr>
        <w:t>contains</w:t>
      </w:r>
      <w:r w:rsidR="00152C5F" w:rsidRPr="00EE2D94">
        <w:rPr>
          <w:b w:val="0"/>
          <w:caps w:val="0"/>
          <w:sz w:val="18"/>
        </w:rPr>
        <w:t xml:space="preserve"> a list of item names, followed by their frequency</w:t>
      </w:r>
      <w:r w:rsidR="00E13F3C">
        <w:rPr>
          <w:b w:val="0"/>
          <w:caps w:val="0"/>
          <w:sz w:val="18"/>
        </w:rPr>
        <w:t xml:space="preserve"> (i.e. number of purchases in some timespan)</w:t>
      </w:r>
      <w:r w:rsidR="00152C5F" w:rsidRPr="00EE2D94">
        <w:rPr>
          <w:b w:val="0"/>
          <w:caps w:val="0"/>
          <w:sz w:val="18"/>
        </w:rPr>
        <w:t>. In this instance, we can see that bread was purchased 37 times,</w:t>
      </w:r>
      <w:r w:rsidR="007B70EE">
        <w:rPr>
          <w:b w:val="0"/>
          <w:caps w:val="0"/>
          <w:sz w:val="18"/>
        </w:rPr>
        <w:t xml:space="preserve"> whereas</w:t>
      </w:r>
      <w:r w:rsidR="00152C5F" w:rsidRPr="00EE2D94">
        <w:rPr>
          <w:b w:val="0"/>
          <w:caps w:val="0"/>
          <w:sz w:val="18"/>
        </w:rPr>
        <w:t xml:space="preserve"> milk toget</w:t>
      </w:r>
      <w:r w:rsidR="00836EF5">
        <w:rPr>
          <w:b w:val="0"/>
          <w:caps w:val="0"/>
          <w:sz w:val="18"/>
        </w:rPr>
        <w:t>h</w:t>
      </w:r>
      <w:r w:rsidR="00152C5F" w:rsidRPr="00EE2D94">
        <w:rPr>
          <w:b w:val="0"/>
          <w:caps w:val="0"/>
          <w:sz w:val="18"/>
        </w:rPr>
        <w:t>er with bread was purchased 10 times, etc.</w:t>
      </w:r>
      <w:r w:rsidR="002223F2">
        <w:br/>
      </w:r>
    </w:p>
    <w:p w14:paraId="5B5DAF43" w14:textId="11A72A64" w:rsidR="00BD3011" w:rsidRPr="00FD5AE9" w:rsidRDefault="00313E9A" w:rsidP="00A94D6A">
      <w:pPr>
        <w:pStyle w:val="Body"/>
        <w:rPr>
          <w:rFonts w:eastAsia="Arial Unicode MS" w:cs="Arial Unicode MS"/>
          <w:sz w:val="24"/>
          <w:szCs w:val="24"/>
        </w:rPr>
      </w:pPr>
      <w:r>
        <w:rPr>
          <w:rFonts w:eastAsia="Arial Unicode MS" w:cs="Arial Unicode MS"/>
          <w:sz w:val="24"/>
          <w:szCs w:val="24"/>
        </w:rPr>
        <w:t>Navigating through a large list of itemsets can</w:t>
      </w:r>
      <w:r w:rsidR="00BD3011" w:rsidRPr="00FD5AE9">
        <w:rPr>
          <w:rFonts w:eastAsia="Arial Unicode MS" w:cs="Arial Unicode MS"/>
          <w:sz w:val="24"/>
          <w:szCs w:val="24"/>
        </w:rPr>
        <w:t xml:space="preserve"> </w:t>
      </w:r>
      <w:r w:rsidR="00314C3D">
        <w:rPr>
          <w:rFonts w:eastAsia="Arial Unicode MS" w:cs="Arial Unicode MS"/>
          <w:sz w:val="24"/>
          <w:szCs w:val="24"/>
        </w:rPr>
        <w:t>sometimes be difficult</w:t>
      </w:r>
      <w:r w:rsidR="00BD3011" w:rsidRPr="00FD5AE9">
        <w:rPr>
          <w:rFonts w:eastAsia="Arial Unicode MS" w:cs="Arial Unicode MS"/>
          <w:sz w:val="24"/>
          <w:szCs w:val="24"/>
        </w:rPr>
        <w:t>.</w:t>
      </w:r>
      <w:r w:rsidR="00027CF8">
        <w:rPr>
          <w:rFonts w:eastAsia="Arial Unicode MS" w:cs="Arial Unicode MS"/>
          <w:sz w:val="24"/>
          <w:szCs w:val="24"/>
        </w:rPr>
        <w:t xml:space="preserve"> Often these lists would contain a couple of million records, which renders the task of discovering interesting information even more </w:t>
      </w:r>
      <w:r w:rsidR="00400E8E">
        <w:rPr>
          <w:rFonts w:eastAsia="Arial Unicode MS" w:cs="Arial Unicode MS"/>
          <w:sz w:val="24"/>
          <w:szCs w:val="24"/>
        </w:rPr>
        <w:t>complex and time consuming</w:t>
      </w:r>
      <w:r w:rsidR="00E3721F">
        <w:rPr>
          <w:rFonts w:eastAsia="Arial Unicode MS" w:cs="Arial Unicode MS"/>
          <w:sz w:val="24"/>
          <w:szCs w:val="24"/>
        </w:rPr>
        <w:t xml:space="preserve"> for the end user</w:t>
      </w:r>
      <w:r w:rsidR="00027CF8">
        <w:rPr>
          <w:rFonts w:eastAsia="Arial Unicode MS" w:cs="Arial Unicode MS"/>
          <w:sz w:val="24"/>
          <w:szCs w:val="24"/>
        </w:rPr>
        <w:t>.</w:t>
      </w:r>
      <w:r w:rsidR="00BD3011" w:rsidRPr="00FD5AE9">
        <w:rPr>
          <w:rFonts w:eastAsia="Arial Unicode MS" w:cs="Arial Unicode MS"/>
          <w:sz w:val="24"/>
          <w:szCs w:val="24"/>
        </w:rPr>
        <w:t xml:space="preserve"> </w:t>
      </w:r>
      <w:r w:rsidR="00037327">
        <w:rPr>
          <w:rFonts w:eastAsia="Arial Unicode MS" w:cs="Arial Unicode MS"/>
          <w:sz w:val="24"/>
          <w:szCs w:val="24"/>
        </w:rPr>
        <w:t xml:space="preserve">In such cases, it is common to apply some visualization technique to the data. By representing the same dataset in a different way, users can benefit from </w:t>
      </w:r>
      <w:r w:rsidR="000E54BE">
        <w:rPr>
          <w:rFonts w:eastAsia="Arial Unicode MS" w:cs="Arial Unicode MS"/>
          <w:sz w:val="24"/>
          <w:szCs w:val="24"/>
        </w:rPr>
        <w:t xml:space="preserve">better understanding </w:t>
      </w:r>
      <w:r w:rsidR="00250E9D">
        <w:rPr>
          <w:rFonts w:eastAsia="Arial Unicode MS" w:cs="Arial Unicode MS"/>
          <w:sz w:val="24"/>
          <w:szCs w:val="24"/>
        </w:rPr>
        <w:t>of their data, and as a result, better decisions.</w:t>
      </w:r>
    </w:p>
    <w:p w14:paraId="5C704D98" w14:textId="77777777" w:rsidR="00BD3011" w:rsidRPr="00FD5AE9" w:rsidRDefault="00BD3011">
      <w:pPr>
        <w:pStyle w:val="Body"/>
        <w:rPr>
          <w:rFonts w:eastAsia="Arial Unicode MS" w:cs="Arial Unicode MS"/>
          <w:sz w:val="24"/>
          <w:szCs w:val="24"/>
        </w:rPr>
      </w:pPr>
    </w:p>
    <w:p w14:paraId="11A417A8" w14:textId="5FE76F92" w:rsidR="00CD0F42" w:rsidRDefault="004B4DB2">
      <w:pPr>
        <w:pStyle w:val="Body"/>
        <w:rPr>
          <w:ins w:id="0" w:author="jhincapie" w:date="2014-05-20T10:01:00Z"/>
          <w:rFonts w:eastAsia="Arial Unicode MS" w:cs="Arial Unicode MS"/>
          <w:sz w:val="24"/>
          <w:szCs w:val="24"/>
        </w:rPr>
      </w:pPr>
      <w:r w:rsidRPr="00FD5AE9">
        <w:rPr>
          <w:rFonts w:eastAsia="Arial Unicode MS" w:cs="Arial Unicode MS"/>
          <w:sz w:val="24"/>
          <w:szCs w:val="24"/>
        </w:rPr>
        <w:t>In this project, we aim to develop</w:t>
      </w:r>
      <w:r w:rsidR="00E17505" w:rsidRPr="00FD5AE9">
        <w:rPr>
          <w:rFonts w:eastAsia="Arial Unicode MS" w:cs="Arial Unicode MS"/>
          <w:sz w:val="24"/>
          <w:szCs w:val="24"/>
        </w:rPr>
        <w:t xml:space="preserve"> a visualization that </w:t>
      </w:r>
      <w:r w:rsidRPr="00FD5AE9">
        <w:rPr>
          <w:rFonts w:eastAsia="Arial Unicode MS" w:cs="Arial Unicode MS"/>
          <w:sz w:val="24"/>
          <w:szCs w:val="24"/>
        </w:rPr>
        <w:t>takes</w:t>
      </w:r>
      <w:r w:rsidR="00E17505" w:rsidRPr="00FD5AE9">
        <w:rPr>
          <w:rFonts w:eastAsia="Arial Unicode MS" w:cs="Arial Unicode MS"/>
          <w:sz w:val="24"/>
          <w:szCs w:val="24"/>
        </w:rPr>
        <w:t xml:space="preserve"> advantage of </w:t>
      </w:r>
      <w:r w:rsidRPr="00FD5AE9">
        <w:rPr>
          <w:rFonts w:eastAsia="Arial Unicode MS" w:cs="Arial Unicode MS"/>
          <w:sz w:val="24"/>
          <w:szCs w:val="24"/>
        </w:rPr>
        <w:t>three-dimensional</w:t>
      </w:r>
      <w:r w:rsidR="00E17505" w:rsidRPr="00FD5AE9">
        <w:rPr>
          <w:rFonts w:eastAsia="Arial Unicode MS" w:cs="Arial Unicode MS"/>
          <w:sz w:val="24"/>
          <w:szCs w:val="24"/>
        </w:rPr>
        <w:t xml:space="preserve"> space and interactivity to improve comprehension and understanding of </w:t>
      </w:r>
      <w:r w:rsidR="00BD3011" w:rsidRPr="00FD5AE9">
        <w:rPr>
          <w:rFonts w:eastAsia="Arial Unicode MS" w:cs="Arial Unicode MS"/>
          <w:sz w:val="24"/>
          <w:szCs w:val="24"/>
        </w:rPr>
        <w:t>frequent pattern datasets</w:t>
      </w:r>
      <w:r w:rsidR="00F21FB8">
        <w:rPr>
          <w:rFonts w:eastAsia="Arial Unicode MS" w:cs="Arial Unicode MS"/>
          <w:sz w:val="24"/>
          <w:szCs w:val="24"/>
        </w:rPr>
        <w:t>, such as one presented in the Figure 1</w:t>
      </w:r>
      <w:r w:rsidR="00E17505" w:rsidRPr="00FD5AE9">
        <w:rPr>
          <w:rFonts w:eastAsia="Arial Unicode MS" w:cs="Arial Unicode MS"/>
          <w:sz w:val="24"/>
          <w:szCs w:val="24"/>
        </w:rPr>
        <w:t>.</w:t>
      </w:r>
      <w:r w:rsidR="002D125C" w:rsidRPr="00FD5AE9">
        <w:rPr>
          <w:rFonts w:eastAsia="Arial Unicode MS" w:cs="Arial Unicode MS"/>
          <w:sz w:val="24"/>
          <w:szCs w:val="24"/>
        </w:rPr>
        <w:t xml:space="preserve"> Our main contribution is the proposal and development of a 3 dimensional frequent pattern visualizer that can be scaled to </w:t>
      </w:r>
      <w:r w:rsidR="0092161F">
        <w:rPr>
          <w:rFonts w:eastAsia="Arial Unicode MS" w:cs="Arial Unicode MS"/>
          <w:sz w:val="24"/>
          <w:szCs w:val="24"/>
        </w:rPr>
        <w:t>large</w:t>
      </w:r>
      <w:r w:rsidR="002D125C" w:rsidRPr="00FD5AE9">
        <w:rPr>
          <w:rFonts w:eastAsia="Arial Unicode MS" w:cs="Arial Unicode MS"/>
          <w:sz w:val="24"/>
          <w:szCs w:val="24"/>
        </w:rPr>
        <w:t xml:space="preserve"> datasets and remain highly interactive, while giving the user feedback </w:t>
      </w:r>
      <w:ins w:id="1" w:author="jhincapie" w:date="2014-05-20T09:54:00Z">
        <w:r w:rsidR="005D30F2">
          <w:rPr>
            <w:rFonts w:eastAsia="Arial Unicode MS" w:cs="Arial Unicode MS"/>
            <w:sz w:val="24"/>
            <w:szCs w:val="24"/>
          </w:rPr>
          <w:t>about</w:t>
        </w:r>
        <w:r w:rsidR="005D30F2" w:rsidRPr="00FD5AE9">
          <w:rPr>
            <w:rFonts w:eastAsia="Arial Unicode MS" w:cs="Arial Unicode MS"/>
            <w:sz w:val="24"/>
            <w:szCs w:val="24"/>
          </w:rPr>
          <w:t xml:space="preserve"> </w:t>
        </w:r>
      </w:ins>
      <w:r w:rsidR="00980EE6">
        <w:rPr>
          <w:rFonts w:eastAsia="Arial Unicode MS" w:cs="Arial Unicode MS"/>
          <w:sz w:val="24"/>
          <w:szCs w:val="24"/>
        </w:rPr>
        <w:t xml:space="preserve">the frequency </w:t>
      </w:r>
      <w:r w:rsidR="002D125C" w:rsidRPr="00FD5AE9">
        <w:rPr>
          <w:rFonts w:eastAsia="Arial Unicode MS" w:cs="Arial Unicode MS"/>
          <w:sz w:val="24"/>
          <w:szCs w:val="24"/>
        </w:rPr>
        <w:t>of the itemsets.</w:t>
      </w:r>
      <w:r w:rsidR="00055807">
        <w:rPr>
          <w:rFonts w:eastAsia="Arial Unicode MS" w:cs="Arial Unicode MS"/>
          <w:sz w:val="24"/>
          <w:szCs w:val="24"/>
        </w:rPr>
        <w:t xml:space="preserve"> The primary focus of the visualization is to help user easily discover all the temsets that contain a particular item. </w:t>
      </w:r>
    </w:p>
    <w:p w14:paraId="20C65E88" w14:textId="77777777" w:rsidR="0007600D" w:rsidRDefault="0007600D">
      <w:pPr>
        <w:pStyle w:val="Body"/>
        <w:rPr>
          <w:ins w:id="2" w:author="jhincapie" w:date="2014-05-20T10:01:00Z"/>
          <w:rFonts w:eastAsia="Arial Unicode MS" w:cs="Arial Unicode MS"/>
          <w:sz w:val="24"/>
          <w:szCs w:val="24"/>
        </w:rPr>
      </w:pPr>
    </w:p>
    <w:p w14:paraId="354373A4" w14:textId="77777777" w:rsidR="00E8320D" w:rsidRDefault="00E8320D">
      <w:pPr>
        <w:pStyle w:val="Body"/>
      </w:pPr>
    </w:p>
    <w:p w14:paraId="32FFE02C" w14:textId="77777777" w:rsidR="00C21423" w:rsidRDefault="00C21423">
      <w:pPr>
        <w:pStyle w:val="Body"/>
      </w:pPr>
    </w:p>
    <w:p w14:paraId="1D47D127" w14:textId="77777777" w:rsidR="00C21423" w:rsidRDefault="00C21423">
      <w:pPr>
        <w:pStyle w:val="Body"/>
      </w:pPr>
    </w:p>
    <w:p w14:paraId="672F7E7C" w14:textId="77777777" w:rsidR="00C21423" w:rsidRDefault="00C21423">
      <w:pPr>
        <w:pStyle w:val="Body"/>
      </w:pPr>
    </w:p>
    <w:p w14:paraId="24145987" w14:textId="77777777" w:rsidR="00C21423" w:rsidRDefault="00C21423">
      <w:pPr>
        <w:pStyle w:val="Body"/>
      </w:pPr>
    </w:p>
    <w:p w14:paraId="77B8353D" w14:textId="1F7364CA" w:rsidR="00E8320D" w:rsidRDefault="00C84FAC">
      <w:pPr>
        <w:pStyle w:val="Heading2"/>
      </w:pPr>
      <w:r>
        <w:lastRenderedPageBreak/>
        <w:t>Related work</w:t>
      </w:r>
    </w:p>
    <w:p w14:paraId="70DF5D1E" w14:textId="77777777" w:rsidR="00E8320D" w:rsidRDefault="00E8320D">
      <w:pPr>
        <w:pStyle w:val="Body"/>
      </w:pPr>
    </w:p>
    <w:p w14:paraId="2D5C1EDC" w14:textId="02779546" w:rsidR="00E75DDD" w:rsidRPr="00FD5AE9" w:rsidRDefault="00BB1457">
      <w:pPr>
        <w:pStyle w:val="Body"/>
        <w:rPr>
          <w:sz w:val="24"/>
          <w:szCs w:val="24"/>
        </w:rPr>
      </w:pPr>
      <w:r w:rsidRPr="00FD5AE9">
        <w:rPr>
          <w:sz w:val="24"/>
          <w:szCs w:val="24"/>
        </w:rPr>
        <w:t>Visualization of</w:t>
      </w:r>
      <w:r w:rsidR="00BE6DE1" w:rsidRPr="00FD5AE9">
        <w:rPr>
          <w:sz w:val="24"/>
          <w:szCs w:val="24"/>
        </w:rPr>
        <w:t xml:space="preserve"> data</w:t>
      </w:r>
      <w:r w:rsidRPr="00FD5AE9">
        <w:rPr>
          <w:sz w:val="24"/>
          <w:szCs w:val="24"/>
        </w:rPr>
        <w:t xml:space="preserve"> mining results is </w:t>
      </w:r>
      <w:r w:rsidR="00CB6303" w:rsidRPr="00FD5AE9">
        <w:rPr>
          <w:sz w:val="24"/>
          <w:szCs w:val="24"/>
        </w:rPr>
        <w:t>as important as</w:t>
      </w:r>
      <w:r w:rsidR="00BE6DE1" w:rsidRPr="00FD5AE9">
        <w:rPr>
          <w:sz w:val="24"/>
          <w:szCs w:val="24"/>
        </w:rPr>
        <w:t xml:space="preserve"> </w:t>
      </w:r>
      <w:ins w:id="3" w:author="jhincapie" w:date="2014-05-20T09:54:00Z">
        <w:r w:rsidR="005D30F2">
          <w:rPr>
            <w:sz w:val="24"/>
            <w:szCs w:val="24"/>
          </w:rPr>
          <w:t xml:space="preserve">the </w:t>
        </w:r>
      </w:ins>
      <w:r w:rsidR="00BE6DE1" w:rsidRPr="00FD5AE9">
        <w:rPr>
          <w:sz w:val="24"/>
          <w:szCs w:val="24"/>
        </w:rPr>
        <w:t>data</w:t>
      </w:r>
      <w:r w:rsidRPr="00FD5AE9">
        <w:rPr>
          <w:sz w:val="24"/>
          <w:szCs w:val="24"/>
        </w:rPr>
        <w:t xml:space="preserve"> mining itself.</w:t>
      </w:r>
      <w:r w:rsidR="00BE6DE1" w:rsidRPr="00FD5AE9">
        <w:rPr>
          <w:sz w:val="24"/>
          <w:szCs w:val="24"/>
        </w:rPr>
        <w:t xml:space="preserve"> Mined data is of no use if people analyzing and interacti</w:t>
      </w:r>
      <w:r w:rsidR="005E17B6" w:rsidRPr="00FD5AE9">
        <w:rPr>
          <w:sz w:val="24"/>
          <w:szCs w:val="24"/>
        </w:rPr>
        <w:t xml:space="preserve">ng with it can not quickly </w:t>
      </w:r>
      <w:r w:rsidR="00BE6DE1" w:rsidRPr="00FD5AE9">
        <w:rPr>
          <w:sz w:val="24"/>
          <w:szCs w:val="24"/>
        </w:rPr>
        <w:t xml:space="preserve">understand what the data is “telling” them. </w:t>
      </w:r>
      <w:r w:rsidR="007042EA" w:rsidRPr="00FD5AE9">
        <w:rPr>
          <w:sz w:val="24"/>
          <w:szCs w:val="24"/>
        </w:rPr>
        <w:t>Researchers in areas of both data mining and visual analytics have looked at</w:t>
      </w:r>
      <w:r w:rsidR="00190F98" w:rsidRPr="00FD5AE9">
        <w:rPr>
          <w:sz w:val="24"/>
          <w:szCs w:val="24"/>
        </w:rPr>
        <w:t xml:space="preserve"> big</w:t>
      </w:r>
      <w:r w:rsidR="007042EA" w:rsidRPr="00FD5AE9">
        <w:rPr>
          <w:sz w:val="24"/>
          <w:szCs w:val="24"/>
        </w:rPr>
        <w:t xml:space="preserve"> data visualization </w:t>
      </w:r>
      <w:r w:rsidR="00190F98" w:rsidRPr="00FD5AE9">
        <w:rPr>
          <w:sz w:val="24"/>
          <w:szCs w:val="24"/>
        </w:rPr>
        <w:t>for many years</w:t>
      </w:r>
      <w:r w:rsidR="00641996" w:rsidRPr="00FD5AE9">
        <w:rPr>
          <w:sz w:val="24"/>
          <w:szCs w:val="24"/>
        </w:rPr>
        <w:t>.</w:t>
      </w:r>
      <w:r w:rsidR="00C84FAC" w:rsidRPr="00FD5AE9">
        <w:rPr>
          <w:sz w:val="24"/>
          <w:szCs w:val="24"/>
        </w:rPr>
        <w:t xml:space="preserve"> Some examples include</w:t>
      </w:r>
      <w:r w:rsidR="00D967FA" w:rsidRPr="00FD5AE9">
        <w:rPr>
          <w:sz w:val="24"/>
          <w:szCs w:val="24"/>
        </w:rPr>
        <w:t xml:space="preserve"> FIsViz</w:t>
      </w:r>
      <w:ins w:id="4" w:author="jhincapie" w:date="2014-05-20T09:55:00Z">
        <w:r w:rsidR="005D30F2">
          <w:rPr>
            <w:sz w:val="24"/>
            <w:szCs w:val="24"/>
          </w:rPr>
          <w:t xml:space="preserve"> </w:t>
        </w:r>
      </w:ins>
      <w:r w:rsidR="00D967FA" w:rsidRPr="00FD5AE9">
        <w:rPr>
          <w:sz w:val="24"/>
          <w:szCs w:val="24"/>
        </w:rPr>
        <w:fldChar w:fldCharType="begin"/>
      </w:r>
      <w:r w:rsidR="00D967FA" w:rsidRPr="00FD5AE9">
        <w:rPr>
          <w:sz w:val="24"/>
          <w:szCs w:val="24"/>
        </w:rPr>
        <w:instrText xml:space="preserve"> ADDIN ZOTERO_ITEM CSL_CITATION {"citationID":"jfotvpgec","properties":{"formattedCitation":"[1]","plainCitation":"[1]"},"citationItems":[{"id":76,"uris":["http://zotero.org/users/1639091/items/39RIPXCV"],"uri":["http://zotero.org/users/1639091/items/39RIPXCV"],"itemData":{"id":76,"type":"chapter","title":"FIsViz: A Frequent Itemset Visualizer","container-title":"Advances in Knowledge Discovery and Data Mining","collection-title":"Lecture Notes in Computer Science","collection-number":"5012","publisher":"Springer Berlin Heidelberg","page":"644-652","source":"link.springer.com.proxy2.lib.umanitoba.ca","abstract":"Since its introduction, frequent itemset mining has been the subject of numerous studies. However, most of them return frequent itemsets in the form of textual lists. The common cliché that “a picture is worth a thousand words” advocates that visual representation can enhance user understanding of the inherent relations in a collection of objects such as frequent itemsets. Many visualization systems have been developed to visualize raw data or mining results. However, most of these systems were not designed for visualizing frequent itemsets. In this paper, we propose a frequent itemset visualizer (FIsViz). FIsViz provides many useful features so that users can effectively see and obtain implicit, previously unknown, and potentially useful information that is embedded in data of various real-life applications.","URL":"http://link.springer.com.proxy2.lib.umanitoba.ca/chapter/10.1007/978-3-540-68125-0_60","ISBN":"978-3-540-68124-3, 978-3-540-68125-0","shortTitle":"FIsViz","author":[{"family":"Leung","given":"Carson Kai-Sang"},{"family":"Irani","given":"Pourang P."},{"family":"Carmichael","given":"Christopher L."}],"editor":[{"family":"Washio","given":"Takashi"},{"family":"Suzuki","given":"Einoshin"},{"family":"Ting","given":"Kai Ming"},{"family":"Inokuchi","given":"Akihiro"}],"issued":{"date-parts":[["2008",1,1]]},"accessed":{"date-parts":[["2014",5,7]]}}}],"schema":"https://github.com/citation-style-language/schema/raw/master/csl-citation.json"}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[1]</w:t>
      </w:r>
      <w:r w:rsidR="00D967FA" w:rsidRPr="00FD5AE9">
        <w:rPr>
          <w:sz w:val="24"/>
          <w:szCs w:val="24"/>
        </w:rPr>
        <w:fldChar w:fldCharType="end"/>
      </w:r>
      <w:r w:rsidR="00D967FA" w:rsidRPr="00FD5AE9">
        <w:rPr>
          <w:sz w:val="24"/>
          <w:szCs w:val="24"/>
        </w:rPr>
        <w:t>, FpVAT</w:t>
      </w:r>
      <w:r w:rsidR="00D967FA" w:rsidRPr="00FD5AE9">
        <w:rPr>
          <w:sz w:val="24"/>
          <w:szCs w:val="24"/>
        </w:rPr>
        <w:fldChar w:fldCharType="begin"/>
      </w:r>
      <w:r w:rsidR="00D967FA" w:rsidRPr="00FD5AE9">
        <w:rPr>
          <w:sz w:val="24"/>
          <w:szCs w:val="24"/>
        </w:rPr>
        <w:instrText xml:space="preserve"> ADDIN ZOTERO_ITEM CSL_CITATION {"citationID":"vrem856mk","properties":{"formattedCitation":"[2]","plainCitation":"[2]"},"citationItems":[{"id":100,"uris":["http://zotero.org/users/1639091/items/VJE3DJ66"],"uri":["http://zotero.org/users/1639091/items/VJE3DJ66"],"itemData":{"id":100,"type":"paper-conference","title":"FpViz: A Visualizer for Frequent Pattern Mining","container-title":"Proceedings of the ACM SIGKDD Workshop on Visual Analytics and Knowledge Discovery: Integrating Automated Analysis with Interactive Exploration","collection-title":"VAKD '09","publisher":"ACM","publisher-place":"New York, NY, USA","page":"30–39","source":"ACM Digital Library","event-place":"New York, NY, USA","abstract":"Over the past 15 years, numerous algorithms have been proposed for frequent pattern mining as it plays an essential role in many knowledge discovery and data mining (KDD) tasks. Most of these frequent pattern mining algorithms return the mined results in the form of textual lists containing frequent patterns showing those frequently occurring sets of items. It is well known that \"a picture is worth a thousand words\". The use of visual representation can enhance the user understanding of the inherent relations in a collection of frequent patterns. A few visualizers have been developed to visualize the input data or the mined results. However, most of these visualizers were not designed for visualizing the mined frequent patterns. In this paper, we develop a visualizer for frequent pattern mining. Such a visualizer---called FpViz---gives users an insight about the data, allows them to zoom in and zoom out, and provides details on demand. Moreover, FpViz is also equipped with several interactive features for effective visual support in the data analysis and KDD process for various real-life applications.","URL":"http://doi.acm.org.proxy2.lib.umanitoba.ca/10.1145/1562849.1562853","DOI":"10.1145/1562849.1562853","ISBN":"978-1-60558-670-0","shortTitle":"FpViz","author":[{"family":"Leung","given":"Carson Kai-Sang"},{"family":"Carmichael","given":"Christopher L."}],"issued":{"date-parts":[["2009"]]},"accessed":{"date-parts":[["2014",5,7]]}}}],"schema":"https://github.com/citation-style-language/schema/raw/master/csl-citation.json"} </w:instrText>
      </w:r>
      <w:r w:rsidR="00D967FA" w:rsidRPr="00FD5AE9">
        <w:rPr>
          <w:sz w:val="24"/>
          <w:szCs w:val="24"/>
        </w:rPr>
        <w:fldChar w:fldCharType="separate"/>
      </w:r>
      <w:r w:rsidR="00D967FA" w:rsidRPr="00FD5AE9">
        <w:rPr>
          <w:noProof/>
          <w:sz w:val="24"/>
          <w:szCs w:val="24"/>
        </w:rPr>
        <w:t>[2]</w:t>
      </w:r>
      <w:r w:rsidR="00D967FA" w:rsidRPr="00FD5AE9">
        <w:rPr>
          <w:sz w:val="24"/>
          <w:szCs w:val="24"/>
        </w:rPr>
        <w:fldChar w:fldCharType="end"/>
      </w:r>
      <w:r w:rsidR="00D967FA" w:rsidRPr="00FD5AE9">
        <w:rPr>
          <w:sz w:val="24"/>
          <w:szCs w:val="24"/>
        </w:rPr>
        <w:t>, PowerSetViewer</w:t>
      </w:r>
      <w:r w:rsidR="00D967FA" w:rsidRPr="00FD5AE9">
        <w:rPr>
          <w:sz w:val="24"/>
          <w:szCs w:val="24"/>
        </w:rPr>
        <w:fldChar w:fldCharType="begin"/>
      </w:r>
      <w:r w:rsidR="00D967FA" w:rsidRPr="00FD5AE9">
        <w:rPr>
          <w:sz w:val="24"/>
          <w:szCs w:val="24"/>
        </w:rPr>
        <w:instrText xml:space="preserve"> ADDIN ZOTERO_ITEM CSL_CITATION {"citationID":"77mgn9h7c","properties":{"formattedCitation":"[3]","plainCitation":"[3]"},"citationItems":[{"id":192,"uris":["http://zotero.org/users/1639091/items/7QCIVSRA"],"uri":["http://zotero.org/users/1639091/items/7QCIVSRA"],"itemData":{"id":192,"type":"article-journal","title":"Visual mining of powersets with large alphabets","source":"circle.ubc.ca","abstract":"We present the PowerSetViewer visualization system for lattice-based mining\r\nof powersets. Searching for items within the powerset of a universe\r\noccurs in many large dataset knowledge discovery contexts. Using a spatial\r\nlayout based on a powerset provides a unified visual framework at three\r\ndifferent levels: data mining on the filtered dataset, browsing the entire\r\ndataset, and comparing multiple datasets sharing the same alphabet. The\r\nfeatures of our system allow users to find appropriate parameter settings for\r\ndata mining algorithms through lightweight visual experimentation showing\r\npartial results. We use dynamic constrained frequent-set mining as a concrete\r\ncase study to showcase the utility of the system. The key challenge\r\nfor spatial layouts based on powerset structure is in handling large alphabets,\r\nsince the size of the powerset grows exponentially with the size of the\r\nalphabet. We present scalable algorithms for enumerating and displaying\r\ndatasets containing between 1.5 and 7 million itemsets, and alphabet sizes\r\nof over 40,000.","URL":"http://circle.ubc.ca/handle/2429/17553","language":"eng","author":[{"family":"Kong","given":"Qiang"}],"issued":{"date-parts":[["2006"]]},"accessed":{"date-parts":[["2014",5,14]]}}}],"schema":"https://github.com/citation-style-language/schema/raw/master/csl-citation.json"} </w:instrText>
      </w:r>
      <w:r w:rsidR="00D967FA" w:rsidRPr="00FD5AE9">
        <w:rPr>
          <w:sz w:val="24"/>
          <w:szCs w:val="24"/>
        </w:rPr>
        <w:fldChar w:fldCharType="separate"/>
      </w:r>
      <w:r w:rsidR="00D967FA" w:rsidRPr="00FD5AE9">
        <w:rPr>
          <w:noProof/>
          <w:sz w:val="24"/>
          <w:szCs w:val="24"/>
        </w:rPr>
        <w:t>[3]</w:t>
      </w:r>
      <w:r w:rsidR="00D967FA" w:rsidRPr="00FD5AE9">
        <w:rPr>
          <w:sz w:val="24"/>
          <w:szCs w:val="24"/>
        </w:rPr>
        <w:fldChar w:fldCharType="end"/>
      </w:r>
      <w:r w:rsidR="00D967FA" w:rsidRPr="00FD5AE9">
        <w:rPr>
          <w:sz w:val="24"/>
          <w:szCs w:val="24"/>
        </w:rPr>
        <w:t xml:space="preserve">, </w:t>
      </w:r>
      <w:r w:rsidR="00DD4AA8" w:rsidRPr="00FD5AE9">
        <w:rPr>
          <w:sz w:val="24"/>
          <w:szCs w:val="24"/>
        </w:rPr>
        <w:t>Yang’s system</w:t>
      </w:r>
      <w:r w:rsidR="00B8108C">
        <w:rPr>
          <w:sz w:val="24"/>
          <w:szCs w:val="24"/>
        </w:rPr>
        <w:t xml:space="preserve"> </w:t>
      </w:r>
      <w:r w:rsidR="00DD4AA8" w:rsidRPr="00FD5AE9">
        <w:rPr>
          <w:sz w:val="24"/>
          <w:szCs w:val="24"/>
        </w:rPr>
        <w:fldChar w:fldCharType="begin"/>
      </w:r>
      <w:r w:rsidR="00DD4AA8" w:rsidRPr="00FD5AE9">
        <w:rPr>
          <w:sz w:val="24"/>
          <w:szCs w:val="24"/>
        </w:rPr>
        <w:instrText xml:space="preserve"> ADDIN ZOTERO_ITEM CSL_CITATION {"citationID":"2a92l728o","properties":{"formattedCitation":"[4]","plainCitation":"[4]"},"citationItems":[{"id":195,"uris":["http://zotero.org/users/1639091/items/5CCIFWW6"],"uri":["http://zotero.org/users/1639091/items/5CCIFWW6"],"itemData":{"id":195,"type":"article-journal","title":"Pruning and Visualizing Generalized Association Rules in Parallel Coordinates","container-title":"IEEE Transactions on Knowledge and Data Engineering","page":"60-70","volume":"17","issue":"1","source":"IEEE Computer Society","abstract":"One fundamental problem for visualizing frequent itemsets and association rules is how to present a long border of frequent itemsets in an itemset lattice. Another problem comes from the lack of an effective visual metaphor to represent many-to-many relationships. This paper proposes an approach for visualizing frequent itemsets and many-to-many association rules by a novel use of parallel coordinates. An association rule is visualized by connecting items in the rule, one item on each parallel coordinate, with continuous polynomial curves. In the presence of item taxonomy, each coordinate can be used to visualize an item taxonomy tree which can be expanded or shrunk by user interaction. This user interaction introduces a border, which separates displayable itemsets from nondisplayable ones, in the generalized itemset lattice. Only those itemsets that are both frequent and displayable are considered to be displayed. This approach of visualizing frequent itemsets and association rules has the following features: 1) It is capable of visualizing many-to-many rules and itemsets with many items. 2) It is capable of visualizing a large number of itemsets or rules by displaying only those ones whose items are selected by the user. 3) The closure properties of frequent itemsets and association rules are inherently supported such that the implied ones are not displayed. Usefulness of this approach is demonstrated through examples.","DOI":"10.1109/TKDE.2005.14","ISSN":"1041-4347","author":[{"family":"Yang","given":"Li"}],"issued":{"date-parts":[["2005"]]}}}],"schema":"https://github.com/citation-style-language/schema/raw/master/csl-citation.json"} </w:instrText>
      </w:r>
      <w:r w:rsidR="00DD4AA8" w:rsidRPr="00FD5AE9">
        <w:rPr>
          <w:sz w:val="24"/>
          <w:szCs w:val="24"/>
        </w:rPr>
        <w:fldChar w:fldCharType="separate"/>
      </w:r>
      <w:r w:rsidR="00DD4AA8" w:rsidRPr="00FD5AE9">
        <w:rPr>
          <w:noProof/>
          <w:sz w:val="24"/>
          <w:szCs w:val="24"/>
        </w:rPr>
        <w:t>[4]</w:t>
      </w:r>
      <w:r w:rsidR="00DD4AA8" w:rsidRPr="00FD5AE9">
        <w:rPr>
          <w:sz w:val="24"/>
          <w:szCs w:val="24"/>
        </w:rPr>
        <w:fldChar w:fldCharType="end"/>
      </w:r>
      <w:r w:rsidR="00DD4AA8" w:rsidRPr="00FD5AE9">
        <w:rPr>
          <w:sz w:val="24"/>
          <w:szCs w:val="24"/>
        </w:rPr>
        <w:fldChar w:fldCharType="begin"/>
      </w:r>
      <w:r w:rsidR="00DD4AA8" w:rsidRPr="00FD5AE9">
        <w:rPr>
          <w:sz w:val="24"/>
          <w:szCs w:val="24"/>
        </w:rPr>
        <w:instrText xml:space="preserve"> ADDIN ZOTERO_ITEM CSL_CITATION {"citationID":"2p6tbv9iii","properties":{"formattedCitation":"[5]","plainCitation":"[5]"},"citationItems":[{"id":198,"uris":["http://zotero.org/users/1639091/items/2MS44MGV"],"uri":["http://zotero.org/users/1639091/items/2MS44MGV"],"itemData":{"id":198,"type":"paper-conference","title":"From Frequent Itemsets to Semantically Meaningful Visual Patterns","container-title":"Proceedings of the 13th ACM SIGKDD International Conference on Knowledge Discovery and Data Mining","collection-title":"KDD '07","publisher":"ACM","publisher-place":"New York, NY, USA","page":"864–873","source":"ACM Digital Library","event-place":"New York, NY, USA","abstract":"Data mining techniques that are successful in transaction and text data may not be simply applied to image data that contain high-dimensional features and have spatial structures. It is not a trivial task to discover meaningful visual patterns in image databases, because the content variations and spatial dependency in the visual data greatly challenge most existing methods. This paper presents a novel approach to coping with these difficulties for mining meaningful visual patterns. Specifically, the novelty of this work lies in the following new contributions: (1) a principled solution to the discovery of meaningful itemsets based on frequent itemset mining; (2) a self-supervised clustering scheme of the high-dimensional visual features by feeding back discovered patterns to tune the similarity measure through metric learning; and (3) a pattern summarization method that deals with the measurement noises brought by the image data. The experimental results in the real images show that our method can discover semantically meaningful patterns efficiently and effectively.","URL":"http://doi.acm.org/10.1145/1281192.1281284","DOI":"10.1145/1281192.1281284","ISBN":"978-1-59593-609-7","author":[{"family":"Yuan","given":"Junsong"},{"family":"Wu","given":"Ying"},{"family":"Yang","given":"Ming"}],"issued":{"date-parts":[["2007"]]},"accessed":{"date-parts":[["2014",5,14]]}}}],"schema":"https://github.com/citation-style-language/schema/raw/master/csl-citation.json"} </w:instrText>
      </w:r>
      <w:r w:rsidR="00DD4AA8" w:rsidRPr="00FD5AE9">
        <w:rPr>
          <w:sz w:val="24"/>
          <w:szCs w:val="24"/>
        </w:rPr>
        <w:fldChar w:fldCharType="separate"/>
      </w:r>
      <w:r w:rsidR="00DD4AA8" w:rsidRPr="00FD5AE9">
        <w:rPr>
          <w:noProof/>
          <w:sz w:val="24"/>
          <w:szCs w:val="24"/>
        </w:rPr>
        <w:t>[5]</w:t>
      </w:r>
      <w:r w:rsidR="00DD4AA8" w:rsidRPr="00FD5AE9">
        <w:rPr>
          <w:sz w:val="24"/>
          <w:szCs w:val="24"/>
        </w:rPr>
        <w:fldChar w:fldCharType="end"/>
      </w:r>
      <w:r w:rsidR="0000523B" w:rsidRPr="00FD5AE9">
        <w:rPr>
          <w:sz w:val="24"/>
          <w:szCs w:val="24"/>
        </w:rPr>
        <w:t xml:space="preserve">. </w:t>
      </w:r>
      <w:r w:rsidR="00DD4AA8" w:rsidRPr="00FD5AE9">
        <w:rPr>
          <w:sz w:val="24"/>
          <w:szCs w:val="24"/>
        </w:rPr>
        <w:t xml:space="preserve"> </w:t>
      </w:r>
      <w:r w:rsidR="0000523B" w:rsidRPr="00FD5AE9">
        <w:rPr>
          <w:sz w:val="24"/>
          <w:szCs w:val="24"/>
        </w:rPr>
        <w:t xml:space="preserve">We briefly discuss them </w:t>
      </w:r>
      <w:r w:rsidR="008660C3" w:rsidRPr="00FD5AE9">
        <w:rPr>
          <w:sz w:val="24"/>
          <w:szCs w:val="24"/>
        </w:rPr>
        <w:t xml:space="preserve">in the remainder of this section. </w:t>
      </w:r>
    </w:p>
    <w:p w14:paraId="4794E6D2" w14:textId="77777777" w:rsidR="008660C3" w:rsidRDefault="008660C3">
      <w:pPr>
        <w:pStyle w:val="Body"/>
      </w:pPr>
    </w:p>
    <w:p w14:paraId="4F1B74E6" w14:textId="07800194" w:rsidR="008660C3" w:rsidRPr="00EE1D55" w:rsidRDefault="00791D57">
      <w:pPr>
        <w:pStyle w:val="Body"/>
      </w:pPr>
      <w:r w:rsidRPr="00791D57">
        <w:rPr>
          <w:b/>
          <w:sz w:val="24"/>
          <w:szCs w:val="24"/>
        </w:rPr>
        <w:t>FpVAT</w:t>
      </w:r>
      <w:r>
        <w:rPr>
          <w:b/>
          <w:sz w:val="24"/>
          <w:szCs w:val="24"/>
        </w:rPr>
        <w:br/>
      </w:r>
    </w:p>
    <w:p w14:paraId="6B607D55" w14:textId="7DE989E5" w:rsidR="008660C3" w:rsidRPr="00FD5AE9" w:rsidRDefault="00791D57">
      <w:pPr>
        <w:pStyle w:val="Body"/>
        <w:rPr>
          <w:sz w:val="24"/>
          <w:szCs w:val="24"/>
        </w:rPr>
      </w:pPr>
      <w:r w:rsidRPr="00FD5AE9">
        <w:rPr>
          <w:sz w:val="24"/>
          <w:szCs w:val="24"/>
        </w:rPr>
        <w:t xml:space="preserve">FpVAT </w:t>
      </w:r>
      <w:r w:rsidR="001D0D7B" w:rsidRPr="00FD5AE9">
        <w:rPr>
          <w:sz w:val="24"/>
          <w:szCs w:val="24"/>
        </w:rPr>
        <w:t>is one of the recently devel</w:t>
      </w:r>
      <w:r w:rsidR="004B1A82">
        <w:rPr>
          <w:sz w:val="24"/>
          <w:szCs w:val="24"/>
        </w:rPr>
        <w:t>oped frequent pattern visualizers</w:t>
      </w:r>
      <w:r w:rsidR="001D0D7B" w:rsidRPr="00FD5AE9">
        <w:rPr>
          <w:sz w:val="24"/>
          <w:szCs w:val="24"/>
        </w:rPr>
        <w:t xml:space="preserve">. Consisting of two distinct modules, this system allows users to get an overview </w:t>
      </w:r>
      <w:r w:rsidR="008168D5" w:rsidRPr="00FD5AE9">
        <w:rPr>
          <w:sz w:val="24"/>
          <w:szCs w:val="24"/>
        </w:rPr>
        <w:t xml:space="preserve">of the massive datasets, so that they can derive insights from it. Another module allows users to perform analytical reasoning via interactive visual interfaces to assist with detecting the expected frequent patterns and discovery of the unexpected ones. </w:t>
      </w:r>
    </w:p>
    <w:p w14:paraId="3A02CB5B" w14:textId="77777777" w:rsidR="008168D5" w:rsidRPr="00FD5AE9" w:rsidRDefault="008168D5">
      <w:pPr>
        <w:pStyle w:val="Body"/>
        <w:rPr>
          <w:sz w:val="24"/>
          <w:szCs w:val="24"/>
        </w:rPr>
      </w:pPr>
    </w:p>
    <w:p w14:paraId="749FF505" w14:textId="1203C917" w:rsidR="008168D5" w:rsidRPr="00FD5AE9" w:rsidRDefault="008168D5">
      <w:pPr>
        <w:pStyle w:val="Body"/>
        <w:rPr>
          <w:sz w:val="24"/>
          <w:szCs w:val="24"/>
        </w:rPr>
      </w:pPr>
      <w:r w:rsidRPr="00FD5AE9">
        <w:rPr>
          <w:sz w:val="24"/>
          <w:szCs w:val="24"/>
        </w:rPr>
        <w:t>The system uses a polyline method to co</w:t>
      </w:r>
      <w:r w:rsidR="00002CDD" w:rsidRPr="00FD5AE9">
        <w:rPr>
          <w:sz w:val="24"/>
          <w:szCs w:val="24"/>
        </w:rPr>
        <w:t xml:space="preserve">nnect the itemsets displayed on a 2 dimensional plane. As datasets grow larger, the number of lines that </w:t>
      </w:r>
      <w:r w:rsidR="00791D57" w:rsidRPr="00FD5AE9">
        <w:rPr>
          <w:sz w:val="24"/>
          <w:szCs w:val="24"/>
        </w:rPr>
        <w:t xml:space="preserve">FpVAT </w:t>
      </w:r>
      <w:r w:rsidR="00002CDD" w:rsidRPr="00FD5AE9">
        <w:rPr>
          <w:sz w:val="24"/>
          <w:szCs w:val="24"/>
        </w:rPr>
        <w:t xml:space="preserve">displays will grow large, which in turn may create distractions to the user. In addition to that, it is not immediately obvious how to read the information that the system displays. </w:t>
      </w:r>
      <w:r w:rsidR="00C839F0">
        <w:rPr>
          <w:sz w:val="24"/>
          <w:szCs w:val="24"/>
        </w:rPr>
        <w:t xml:space="preserve">We plan to avoid the clutter by using a data visualization technique called Edge Bundling, or grouping many adjacent edges into one. </w:t>
      </w:r>
      <w:r w:rsidR="003467F3">
        <w:rPr>
          <w:sz w:val="24"/>
          <w:szCs w:val="24"/>
        </w:rPr>
        <w:t>In addition, ConeViz allows user to view the</w:t>
      </w:r>
      <w:r w:rsidR="007E2826">
        <w:rPr>
          <w:sz w:val="24"/>
          <w:szCs w:val="24"/>
        </w:rPr>
        <w:t xml:space="preserve"> exact frequency of any itemset.</w:t>
      </w:r>
    </w:p>
    <w:p w14:paraId="07E92DEF" w14:textId="77777777" w:rsidR="00F67616" w:rsidRDefault="00F67616">
      <w:pPr>
        <w:pStyle w:val="Body"/>
      </w:pPr>
    </w:p>
    <w:p w14:paraId="1793D74F" w14:textId="227230B9" w:rsidR="00F67616" w:rsidRDefault="009253F2">
      <w:pPr>
        <w:pStyle w:val="Body"/>
        <w:rPr>
          <w:sz w:val="24"/>
          <w:szCs w:val="24"/>
        </w:rPr>
      </w:pPr>
      <w:r>
        <w:rPr>
          <w:b/>
          <w:sz w:val="24"/>
          <w:szCs w:val="24"/>
        </w:rPr>
        <w:t>PowerSetViewer</w:t>
      </w:r>
      <w:r>
        <w:rPr>
          <w:b/>
          <w:sz w:val="24"/>
          <w:szCs w:val="24"/>
        </w:rPr>
        <w:br/>
      </w:r>
      <w:r>
        <w:rPr>
          <w:b/>
          <w:sz w:val="24"/>
          <w:szCs w:val="24"/>
        </w:rPr>
        <w:br/>
      </w:r>
      <w:r w:rsidR="00C82C71" w:rsidRPr="00FD5AE9">
        <w:rPr>
          <w:sz w:val="24"/>
          <w:szCs w:val="24"/>
        </w:rPr>
        <w:t xml:space="preserve">PowerSetViewer is a frequent patter visualizer that groups all patterns together based on cardinality and presents them in a two dimensional grid. </w:t>
      </w:r>
      <w:r w:rsidR="002261AF" w:rsidRPr="00FD5AE9">
        <w:rPr>
          <w:sz w:val="24"/>
          <w:szCs w:val="24"/>
        </w:rPr>
        <w:t xml:space="preserve">It applies color coding to the background to indicate the cardinality of the itemsets. </w:t>
      </w:r>
      <w:r w:rsidR="00AB09F3" w:rsidRPr="00FD5AE9">
        <w:rPr>
          <w:sz w:val="24"/>
          <w:szCs w:val="24"/>
        </w:rPr>
        <w:t xml:space="preserve">Whilst guaranteeing visibility, this visualization system also groups multiple patterns into the same square, which makes it hard to distinguish individual </w:t>
      </w:r>
      <w:r w:rsidR="00ED0183" w:rsidRPr="00FD5AE9">
        <w:rPr>
          <w:sz w:val="24"/>
          <w:szCs w:val="24"/>
        </w:rPr>
        <w:t xml:space="preserve">itemsets in the visualization. In addition, the system does not show the exact frequency of any given itemset. </w:t>
      </w:r>
      <w:r w:rsidR="00BE299B">
        <w:rPr>
          <w:sz w:val="24"/>
          <w:szCs w:val="24"/>
        </w:rPr>
        <w:t xml:space="preserve">Our proposed system will allow users to see the exact frequency of any itemset. </w:t>
      </w:r>
      <w:r w:rsidR="00A20093">
        <w:rPr>
          <w:sz w:val="24"/>
          <w:szCs w:val="24"/>
        </w:rPr>
        <w:t xml:space="preserve">We also plan to apply grouping to deal with sheer size of the </w:t>
      </w:r>
      <w:r w:rsidR="00981FDE">
        <w:rPr>
          <w:sz w:val="24"/>
          <w:szCs w:val="24"/>
        </w:rPr>
        <w:t>data;</w:t>
      </w:r>
      <w:r w:rsidR="00A20093">
        <w:rPr>
          <w:sz w:val="24"/>
          <w:szCs w:val="24"/>
        </w:rPr>
        <w:t xml:space="preserve"> however, users will be able to drill down into groups or clusters</w:t>
      </w:r>
      <w:r w:rsidR="00DE55C8">
        <w:rPr>
          <w:sz w:val="24"/>
          <w:szCs w:val="24"/>
        </w:rPr>
        <w:t xml:space="preserve">, such that individual itemsets are accessible. </w:t>
      </w:r>
    </w:p>
    <w:p w14:paraId="5ADEC6BD" w14:textId="77777777" w:rsidR="00951B57" w:rsidRDefault="00951B57">
      <w:pPr>
        <w:pStyle w:val="Body"/>
        <w:rPr>
          <w:sz w:val="24"/>
          <w:szCs w:val="24"/>
        </w:rPr>
      </w:pPr>
    </w:p>
    <w:p w14:paraId="3E2D9613" w14:textId="43229676" w:rsidR="00951B57" w:rsidRDefault="00951B57">
      <w:pPr>
        <w:pStyle w:val="Body"/>
        <w:rPr>
          <w:sz w:val="24"/>
          <w:szCs w:val="24"/>
        </w:rPr>
      </w:pPr>
      <w:r>
        <w:rPr>
          <w:b/>
          <w:sz w:val="24"/>
          <w:szCs w:val="24"/>
        </w:rPr>
        <w:t>Yang’s system</w:t>
      </w:r>
    </w:p>
    <w:p w14:paraId="6A2C3D03" w14:textId="77777777" w:rsidR="00951B57" w:rsidRDefault="00951B57">
      <w:pPr>
        <w:pStyle w:val="Body"/>
        <w:rPr>
          <w:sz w:val="24"/>
          <w:szCs w:val="24"/>
        </w:rPr>
      </w:pPr>
    </w:p>
    <w:p w14:paraId="6DC8675A" w14:textId="2E716E32" w:rsidR="005269A9" w:rsidRDefault="008F37E4">
      <w:pPr>
        <w:pStyle w:val="Body"/>
        <w:rPr>
          <w:sz w:val="24"/>
          <w:szCs w:val="24"/>
        </w:rPr>
      </w:pPr>
      <w:r>
        <w:rPr>
          <w:sz w:val="24"/>
          <w:szCs w:val="24"/>
        </w:rPr>
        <w:t>Designed to visualize association rules</w:t>
      </w:r>
      <w:r>
        <w:rPr>
          <w:rStyle w:val="FootnoteReference"/>
          <w:sz w:val="24"/>
          <w:szCs w:val="24"/>
        </w:rPr>
        <w:footnoteReference w:id="1"/>
      </w:r>
      <w:r w:rsidR="009D474F">
        <w:rPr>
          <w:sz w:val="24"/>
          <w:szCs w:val="24"/>
        </w:rPr>
        <w:t>, but can also be used</w:t>
      </w:r>
      <w:r w:rsidR="00D3455E">
        <w:rPr>
          <w:sz w:val="24"/>
          <w:szCs w:val="24"/>
        </w:rPr>
        <w:t xml:space="preserve"> to visualize frequent patters, </w:t>
      </w:r>
      <w:r w:rsidR="00DD5BAF">
        <w:rPr>
          <w:sz w:val="24"/>
          <w:szCs w:val="24"/>
        </w:rPr>
        <w:t>Yang’s system plots domain items</w:t>
      </w:r>
      <w:r w:rsidR="00DD5BAF">
        <w:rPr>
          <w:rStyle w:val="FootnoteReference"/>
          <w:sz w:val="24"/>
          <w:szCs w:val="24"/>
        </w:rPr>
        <w:footnoteReference w:id="2"/>
      </w:r>
      <w:r w:rsidR="00DD5BAF">
        <w:rPr>
          <w:sz w:val="24"/>
          <w:szCs w:val="24"/>
        </w:rPr>
        <w:t xml:space="preserve"> in a two-dimensional space consisting of </w:t>
      </w:r>
      <w:r w:rsidR="00DD5BAF">
        <w:rPr>
          <w:sz w:val="24"/>
          <w:szCs w:val="24"/>
        </w:rPr>
        <w:lastRenderedPageBreak/>
        <w:t xml:space="preserve">many vertical axes. </w:t>
      </w:r>
      <w:r w:rsidR="006C571B">
        <w:rPr>
          <w:sz w:val="24"/>
          <w:szCs w:val="24"/>
        </w:rPr>
        <w:t>Itemsets are then represented as connections between these domain items, where the thickness of the l</w:t>
      </w:r>
      <w:r w:rsidR="004B5FCB">
        <w:rPr>
          <w:sz w:val="24"/>
          <w:szCs w:val="24"/>
        </w:rPr>
        <w:t>ine connecting them depends on the frequency of the itemset. This can be considered as a potential problem, because the thickness of the line</w:t>
      </w:r>
      <w:r w:rsidR="001D00BA">
        <w:rPr>
          <w:sz w:val="24"/>
          <w:szCs w:val="24"/>
        </w:rPr>
        <w:t xml:space="preserve"> gives</w:t>
      </w:r>
      <w:r w:rsidR="005858F0">
        <w:rPr>
          <w:sz w:val="24"/>
          <w:szCs w:val="24"/>
        </w:rPr>
        <w:t xml:space="preserve"> user</w:t>
      </w:r>
      <w:r w:rsidR="001D00BA">
        <w:rPr>
          <w:sz w:val="24"/>
          <w:szCs w:val="24"/>
        </w:rPr>
        <w:t>s</w:t>
      </w:r>
      <w:r w:rsidR="004B5FCB">
        <w:rPr>
          <w:sz w:val="24"/>
          <w:szCs w:val="24"/>
        </w:rPr>
        <w:t xml:space="preserve"> only an approximate </w:t>
      </w:r>
      <w:r w:rsidR="005858F0">
        <w:rPr>
          <w:sz w:val="24"/>
          <w:szCs w:val="24"/>
        </w:rPr>
        <w:t xml:space="preserve">estimation about the actual frequency of the itemset. </w:t>
      </w:r>
      <w:r w:rsidR="004F3B10">
        <w:rPr>
          <w:sz w:val="24"/>
          <w:szCs w:val="24"/>
        </w:rPr>
        <w:t>In addition, Yang’s system lacks support of many interactive features that are required in large datasets. We plan to address these issues by always displaying the exact frequency of a currently selected itemset. In addition, we propose a search feature for quick lookup of a domain item</w:t>
      </w:r>
      <w:r w:rsidR="00A30D5F">
        <w:rPr>
          <w:sz w:val="24"/>
          <w:szCs w:val="24"/>
        </w:rPr>
        <w:t>(s)</w:t>
      </w:r>
      <w:r w:rsidR="004F3B10">
        <w:rPr>
          <w:sz w:val="24"/>
          <w:szCs w:val="24"/>
        </w:rPr>
        <w:t xml:space="preserve"> or an itemset.</w:t>
      </w:r>
    </w:p>
    <w:p w14:paraId="510B5B4F" w14:textId="77777777" w:rsidR="00165951" w:rsidRDefault="00165951">
      <w:pPr>
        <w:pStyle w:val="Body"/>
        <w:rPr>
          <w:sz w:val="24"/>
          <w:szCs w:val="24"/>
        </w:rPr>
      </w:pPr>
    </w:p>
    <w:p w14:paraId="62F5194E" w14:textId="3C0090DD" w:rsidR="00165951" w:rsidRDefault="00165951">
      <w:pPr>
        <w:pStyle w:val="Body"/>
        <w:rPr>
          <w:sz w:val="24"/>
          <w:szCs w:val="24"/>
        </w:rPr>
      </w:pPr>
      <w:r>
        <w:rPr>
          <w:sz w:val="24"/>
          <w:szCs w:val="24"/>
        </w:rPr>
        <w:t>Our proposal differs from previous approaches by 1) using 3D visualization, 2) allowing for many interactive features, such as searching and exact frequency display, 3) allowing users to select a single itemset or a domain item and interactively ‘see’ all the related or connected itemsets.</w:t>
      </w:r>
    </w:p>
    <w:p w14:paraId="59B89459" w14:textId="77777777" w:rsidR="005D30F2" w:rsidRDefault="005D30F2">
      <w:pPr>
        <w:pStyle w:val="Body"/>
      </w:pPr>
    </w:p>
    <w:p w14:paraId="6A4978EB" w14:textId="58B41EA4" w:rsidR="008B678D" w:rsidRDefault="008B678D" w:rsidP="008B678D">
      <w:pPr>
        <w:pStyle w:val="Heading2"/>
      </w:pPr>
      <w:r>
        <w:t>Research direction</w:t>
      </w:r>
    </w:p>
    <w:p w14:paraId="01B328C6" w14:textId="77777777" w:rsidR="00DA5ACB" w:rsidRPr="00C82C71" w:rsidRDefault="00DA5ACB">
      <w:pPr>
        <w:pStyle w:val="Body"/>
      </w:pPr>
    </w:p>
    <w:p w14:paraId="3CB7FEB8" w14:textId="6BDDFD04" w:rsidR="00710B28" w:rsidRPr="00FD5AE9" w:rsidRDefault="005D30F2">
      <w:pPr>
        <w:pStyle w:val="Body"/>
        <w:rPr>
          <w:sz w:val="24"/>
          <w:szCs w:val="24"/>
        </w:rPr>
      </w:pPr>
      <w:ins w:id="5" w:author="jhincapie" w:date="2014-05-20T09:58:00Z">
        <w:r>
          <w:rPr>
            <w:sz w:val="24"/>
            <w:szCs w:val="24"/>
          </w:rPr>
          <w:t xml:space="preserve">In our work with investigate a 3D visualization, called </w:t>
        </w:r>
      </w:ins>
      <w:r w:rsidR="00201797">
        <w:rPr>
          <w:sz w:val="24"/>
          <w:szCs w:val="24"/>
        </w:rPr>
        <w:t>ConeViz</w:t>
      </w:r>
      <w:ins w:id="6" w:author="jhincapie" w:date="2014-05-20T09:58:00Z">
        <w:r>
          <w:rPr>
            <w:sz w:val="24"/>
            <w:szCs w:val="24"/>
          </w:rPr>
          <w:t xml:space="preserve">, for data mining results. </w:t>
        </w:r>
      </w:ins>
      <w:r w:rsidR="002A212F" w:rsidRPr="00FD5AE9">
        <w:rPr>
          <w:sz w:val="24"/>
          <w:szCs w:val="24"/>
        </w:rPr>
        <w:t xml:space="preserve">We believe that </w:t>
      </w:r>
      <w:r w:rsidR="003753D0" w:rsidRPr="00FD5AE9">
        <w:rPr>
          <w:sz w:val="24"/>
          <w:szCs w:val="24"/>
        </w:rPr>
        <w:t>this approach can improve both learnability and scalability of the visualization by allowing for more interaction techniques (such as zoo</w:t>
      </w:r>
      <w:r w:rsidR="005F638A">
        <w:rPr>
          <w:sz w:val="24"/>
          <w:szCs w:val="24"/>
        </w:rPr>
        <w:t>ming in/out, rotating, flipping and</w:t>
      </w:r>
      <w:r w:rsidR="003753D0" w:rsidRPr="00FD5AE9">
        <w:rPr>
          <w:sz w:val="24"/>
          <w:szCs w:val="24"/>
        </w:rPr>
        <w:t xml:space="preserve"> spinning of the 3D model) </w:t>
      </w:r>
      <w:r w:rsidR="006A4E2F" w:rsidRPr="00FD5AE9">
        <w:rPr>
          <w:sz w:val="24"/>
          <w:szCs w:val="24"/>
        </w:rPr>
        <w:t xml:space="preserve">and by simply allowing for more space in a 3D visualization. </w:t>
      </w:r>
    </w:p>
    <w:p w14:paraId="1D7DF074" w14:textId="2C4CD19B" w:rsidR="001D6554" w:rsidRDefault="001D6554">
      <w:pPr>
        <w:pStyle w:val="Body"/>
      </w:pPr>
    </w:p>
    <w:p w14:paraId="48741D8B" w14:textId="77777777" w:rsidR="00F25D26" w:rsidRDefault="005D30F2" w:rsidP="00FC5E25">
      <w:pPr>
        <w:pStyle w:val="Body"/>
        <w:keepNext/>
        <w:rPr>
          <w:ins w:id="7" w:author="jhincapie" w:date="2014-05-20T10:00:00Z"/>
        </w:rPr>
      </w:pPr>
      <w:r w:rsidRPr="00FC5E25">
        <w:rPr>
          <w:b/>
          <w:noProof/>
          <w:sz w:val="24"/>
          <w:szCs w:val="24"/>
        </w:rPr>
        <w:drawing>
          <wp:inline distT="0" distB="0" distL="0" distR="0" wp14:anchorId="21F879D2" wp14:editId="2A7956EA">
            <wp:extent cx="5847431" cy="2131142"/>
            <wp:effectExtent l="0" t="0" r="0" b="2540"/>
            <wp:docPr id="5" name="Picture 5" descr="Macintosh HD:Users:lewkoo:DataMiningVizProject:screensh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wkoo:DataMiningVizProject:screenshot.tiff"/>
                    <pic:cNvPicPr>
                      <a:picLocks noChangeAspect="1" noChangeArrowheads="1"/>
                    </pic:cNvPicPr>
                  </pic:nvPicPr>
                  <pic:blipFill rotWithShape="1">
                    <a:blip r:embed="rId9">
                      <a:extLst>
                        <a:ext uri="{28A0092B-C50C-407E-A947-70E740481C1C}">
                          <a14:useLocalDpi xmlns:a14="http://schemas.microsoft.com/office/drawing/2010/main" val="0"/>
                        </a:ext>
                      </a:extLst>
                    </a:blip>
                    <a:srcRect l="18140" t="16903" r="23329" b="45227"/>
                    <a:stretch/>
                  </pic:blipFill>
                  <pic:spPr bwMode="auto">
                    <a:xfrm>
                      <a:off x="0" y="0"/>
                      <a:ext cx="5856722" cy="2134528"/>
                    </a:xfrm>
                    <a:prstGeom prst="rect">
                      <a:avLst/>
                    </a:prstGeom>
                    <a:noFill/>
                    <a:ln>
                      <a:noFill/>
                    </a:ln>
                    <a:extLst>
                      <a:ext uri="{53640926-AAD7-44d8-BBD7-CCE9431645EC}">
                        <a14:shadowObscured xmlns:a14="http://schemas.microsoft.com/office/drawing/2010/main"/>
                      </a:ext>
                    </a:extLst>
                  </pic:spPr>
                </pic:pic>
              </a:graphicData>
            </a:graphic>
          </wp:inline>
        </w:drawing>
      </w:r>
    </w:p>
    <w:p w14:paraId="299E44E6" w14:textId="1A13848B" w:rsidR="00F25D26" w:rsidRDefault="00F25D26">
      <w:pPr>
        <w:pStyle w:val="Caption"/>
        <w:rPr>
          <w:ins w:id="8" w:author="jhincapie" w:date="2014-05-20T10:00:00Z"/>
        </w:rPr>
      </w:pPr>
      <w:bookmarkStart w:id="9" w:name="_Ref388343343"/>
      <w:ins w:id="10" w:author="jhincapie" w:date="2014-05-20T10:00:00Z">
        <w:r>
          <w:t xml:space="preserve">Figure </w:t>
        </w:r>
        <w:r>
          <w:fldChar w:fldCharType="begin"/>
        </w:r>
        <w:r>
          <w:instrText xml:space="preserve"> SEQ Figure \* ARABIC </w:instrText>
        </w:r>
      </w:ins>
      <w:r>
        <w:fldChar w:fldCharType="separate"/>
      </w:r>
      <w:r w:rsidR="00953D32">
        <w:rPr>
          <w:noProof/>
        </w:rPr>
        <w:t>2</w:t>
      </w:r>
      <w:ins w:id="11" w:author="jhincapie" w:date="2014-05-20T10:00:00Z">
        <w:r>
          <w:fldChar w:fldCharType="end"/>
        </w:r>
        <w:bookmarkEnd w:id="9"/>
        <w:r>
          <w:t>. Initial Prototype</w:t>
        </w:r>
      </w:ins>
    </w:p>
    <w:p w14:paraId="79D09AEA" w14:textId="77777777" w:rsidR="00F25D26" w:rsidRDefault="00F25D26">
      <w:pPr>
        <w:pStyle w:val="Body"/>
        <w:rPr>
          <w:ins w:id="12" w:author="jhincapie" w:date="2014-05-20T10:00:00Z"/>
          <w:sz w:val="24"/>
          <w:szCs w:val="24"/>
        </w:rPr>
      </w:pPr>
    </w:p>
    <w:p w14:paraId="71F09AA6" w14:textId="0D6ABC29" w:rsidR="00455345" w:rsidRDefault="00F25D26">
      <w:pPr>
        <w:pStyle w:val="Body"/>
        <w:rPr>
          <w:ins w:id="13" w:author="jhincapie" w:date="2014-05-20T10:06:00Z"/>
          <w:sz w:val="24"/>
          <w:szCs w:val="24"/>
        </w:rPr>
      </w:pPr>
      <w:ins w:id="14" w:author="jhincapie" w:date="2014-05-20T10:00:00Z">
        <w:r>
          <w:rPr>
            <w:sz w:val="24"/>
            <w:szCs w:val="24"/>
          </w:rPr>
          <w:fldChar w:fldCharType="begin"/>
        </w:r>
        <w:r>
          <w:rPr>
            <w:sz w:val="24"/>
            <w:szCs w:val="24"/>
          </w:rPr>
          <w:instrText xml:space="preserve"> REF _Ref388343343 \h </w:instrText>
        </w:r>
      </w:ins>
      <w:r>
        <w:rPr>
          <w:sz w:val="24"/>
          <w:szCs w:val="24"/>
        </w:rPr>
      </w:r>
      <w:r>
        <w:rPr>
          <w:sz w:val="24"/>
          <w:szCs w:val="24"/>
        </w:rPr>
        <w:fldChar w:fldCharType="separate"/>
      </w:r>
      <w:ins w:id="15" w:author="jhincapie" w:date="2014-05-20T10:00:00Z">
        <w:r>
          <w:t xml:space="preserve">Figure </w:t>
        </w:r>
      </w:ins>
      <w:r w:rsidR="00603494">
        <w:rPr>
          <w:noProof/>
        </w:rPr>
        <w:t>2</w:t>
      </w:r>
      <w:ins w:id="16" w:author="jhincapie" w:date="2014-05-20T10:00:00Z">
        <w:r>
          <w:rPr>
            <w:sz w:val="24"/>
            <w:szCs w:val="24"/>
          </w:rPr>
          <w:fldChar w:fldCharType="end"/>
        </w:r>
        <w:r>
          <w:rPr>
            <w:sz w:val="24"/>
            <w:szCs w:val="24"/>
          </w:rPr>
          <w:t xml:space="preserve"> shows a </w:t>
        </w:r>
      </w:ins>
      <w:r w:rsidR="00F53E43" w:rsidRPr="00FD5AE9">
        <w:rPr>
          <w:sz w:val="24"/>
          <w:szCs w:val="24"/>
        </w:rPr>
        <w:t xml:space="preserve">preliminary </w:t>
      </w:r>
      <w:ins w:id="17" w:author="jhincapie" w:date="2014-05-20T10:00:00Z">
        <w:r>
          <w:rPr>
            <w:sz w:val="24"/>
            <w:szCs w:val="24"/>
          </w:rPr>
          <w:t xml:space="preserve">design </w:t>
        </w:r>
      </w:ins>
      <w:r w:rsidR="00F53E43" w:rsidRPr="00FD5AE9">
        <w:rPr>
          <w:sz w:val="24"/>
          <w:szCs w:val="24"/>
        </w:rPr>
        <w:t>of the</w:t>
      </w:r>
      <w:ins w:id="18" w:author="jhincapie" w:date="2014-05-20T10:00:00Z">
        <w:r>
          <w:rPr>
            <w:sz w:val="24"/>
            <w:szCs w:val="24"/>
          </w:rPr>
          <w:t xml:space="preserve"> visualization</w:t>
        </w:r>
      </w:ins>
      <w:r w:rsidR="00F53E43" w:rsidRPr="00FD5AE9">
        <w:rPr>
          <w:sz w:val="24"/>
          <w:szCs w:val="24"/>
        </w:rPr>
        <w:t xml:space="preserve">. </w:t>
      </w:r>
      <w:r w:rsidR="005955A3" w:rsidRPr="00FD5AE9">
        <w:rPr>
          <w:sz w:val="24"/>
          <w:szCs w:val="24"/>
        </w:rPr>
        <w:t xml:space="preserve">Itemsets are represented as colored spheres, placed on circles (i.e. levels). </w:t>
      </w:r>
      <w:r w:rsidR="000615AD">
        <w:rPr>
          <w:sz w:val="24"/>
          <w:szCs w:val="24"/>
        </w:rPr>
        <w:t>W</w:t>
      </w:r>
      <w:r w:rsidR="005955A3" w:rsidRPr="00FD5AE9">
        <w:rPr>
          <w:sz w:val="24"/>
          <w:szCs w:val="24"/>
        </w:rPr>
        <w:t xml:space="preserve">hite lines represent the connections between the itemsets. </w:t>
      </w:r>
      <w:r w:rsidR="00F2593F" w:rsidRPr="00FD5AE9">
        <w:rPr>
          <w:sz w:val="24"/>
          <w:szCs w:val="24"/>
        </w:rPr>
        <w:t xml:space="preserve">Users also get a message box displayed next to their mouse cursor indicating the information about the selected itemset. </w:t>
      </w:r>
      <w:r w:rsidR="0051485C" w:rsidRPr="00FD5AE9">
        <w:rPr>
          <w:sz w:val="24"/>
          <w:szCs w:val="24"/>
        </w:rPr>
        <w:t xml:space="preserve">By selecting an itemset, users are able to </w:t>
      </w:r>
      <w:r w:rsidR="004C1A76">
        <w:rPr>
          <w:sz w:val="24"/>
          <w:szCs w:val="24"/>
        </w:rPr>
        <w:t>see</w:t>
      </w:r>
      <w:r w:rsidR="0051485C" w:rsidRPr="00FD5AE9">
        <w:rPr>
          <w:sz w:val="24"/>
          <w:szCs w:val="24"/>
        </w:rPr>
        <w:t xml:space="preserve"> only connections in the tree leading to that itemset</w:t>
      </w:r>
      <w:r w:rsidR="004C1A76">
        <w:rPr>
          <w:sz w:val="24"/>
          <w:szCs w:val="24"/>
        </w:rPr>
        <w:t xml:space="preserve">, with other </w:t>
      </w:r>
      <w:r w:rsidR="004C1A76">
        <w:rPr>
          <w:sz w:val="24"/>
          <w:szCs w:val="24"/>
        </w:rPr>
        <w:lastRenderedPageBreak/>
        <w:t>distractions removed</w:t>
      </w:r>
      <w:r w:rsidR="0051485C" w:rsidRPr="00FD5AE9">
        <w:rPr>
          <w:sz w:val="24"/>
          <w:szCs w:val="24"/>
        </w:rPr>
        <w:t>.</w:t>
      </w:r>
      <w:r w:rsidR="004C1A76">
        <w:rPr>
          <w:sz w:val="24"/>
          <w:szCs w:val="24"/>
        </w:rPr>
        <w:t xml:space="preserve"> This leads to better pattern recognition and discovery, as users are able to search for domain items or itemsets they are interested in, and quickly find all the related items in the frequent pattern dataset</w:t>
      </w:r>
      <w:r w:rsidR="001F3B49">
        <w:rPr>
          <w:sz w:val="24"/>
          <w:szCs w:val="24"/>
        </w:rPr>
        <w:t xml:space="preserve">. The visualization will also hide all irrelevant data points, so that users can focus solemnly on the data that interests them. </w:t>
      </w:r>
      <w:bookmarkStart w:id="19" w:name="_GoBack"/>
      <w:bookmarkEnd w:id="19"/>
    </w:p>
    <w:p w14:paraId="137025FA" w14:textId="77777777" w:rsidR="00455345" w:rsidRDefault="00455345">
      <w:pPr>
        <w:pStyle w:val="Body"/>
        <w:rPr>
          <w:ins w:id="20" w:author="jhincapie" w:date="2014-05-20T10:06:00Z"/>
          <w:sz w:val="24"/>
          <w:szCs w:val="24"/>
        </w:rPr>
      </w:pPr>
    </w:p>
    <w:p w14:paraId="06763D3C" w14:textId="1B8BFA83" w:rsidR="001A1FC5" w:rsidRDefault="00455345">
      <w:pPr>
        <w:pStyle w:val="Body"/>
        <w:rPr>
          <w:sz w:val="24"/>
          <w:szCs w:val="24"/>
        </w:rPr>
      </w:pPr>
      <w:ins w:id="21" w:author="jhincapie" w:date="2014-05-20T10:06:00Z">
        <w:r>
          <w:rPr>
            <w:sz w:val="24"/>
            <w:szCs w:val="24"/>
          </w:rPr>
          <w:t>HOW DOES THIS LEAD TO PATTERN RECOGNITION?</w:t>
        </w:r>
      </w:ins>
    </w:p>
    <w:p w14:paraId="3EFDC528" w14:textId="77777777" w:rsidR="00661A83" w:rsidRDefault="00661A83">
      <w:pPr>
        <w:pStyle w:val="Body"/>
        <w:rPr>
          <w:sz w:val="24"/>
          <w:szCs w:val="24"/>
        </w:rPr>
      </w:pPr>
    </w:p>
    <w:p w14:paraId="4B25BF79" w14:textId="77777777" w:rsidR="00903696" w:rsidRDefault="00903696">
      <w:pPr>
        <w:pStyle w:val="Body"/>
        <w:rPr>
          <w:sz w:val="24"/>
          <w:szCs w:val="24"/>
        </w:rPr>
      </w:pPr>
    </w:p>
    <w:p w14:paraId="022F5BBA" w14:textId="77777777" w:rsidR="00903696" w:rsidRDefault="00903696">
      <w:pPr>
        <w:pStyle w:val="Body"/>
        <w:rPr>
          <w:b/>
        </w:rPr>
      </w:pPr>
    </w:p>
    <w:p w14:paraId="15120C65" w14:textId="6B9BE385" w:rsidR="00634959" w:rsidRPr="00FD5AE9" w:rsidRDefault="00634959">
      <w:pPr>
        <w:pStyle w:val="Body"/>
        <w:rPr>
          <w:sz w:val="24"/>
          <w:szCs w:val="24"/>
        </w:rPr>
      </w:pPr>
      <w:r w:rsidRPr="00FD5AE9">
        <w:rPr>
          <w:sz w:val="24"/>
          <w:szCs w:val="24"/>
        </w:rPr>
        <w:t xml:space="preserve">We see three main parts to this project: </w:t>
      </w:r>
    </w:p>
    <w:p w14:paraId="5DF61DA3" w14:textId="77777777" w:rsidR="00634959" w:rsidRPr="00FD5AE9" w:rsidRDefault="00634959">
      <w:pPr>
        <w:pStyle w:val="Body"/>
        <w:rPr>
          <w:sz w:val="24"/>
          <w:szCs w:val="24"/>
        </w:rPr>
      </w:pPr>
    </w:p>
    <w:p w14:paraId="433AC64F" w14:textId="69C63542" w:rsidR="00634959" w:rsidRPr="00FC5E25" w:rsidRDefault="00634959" w:rsidP="00634959">
      <w:pPr>
        <w:pStyle w:val="Body"/>
        <w:numPr>
          <w:ilvl w:val="0"/>
          <w:numId w:val="6"/>
        </w:numPr>
        <w:rPr>
          <w:ins w:id="22" w:author="jhincapie" w:date="2014-05-20T10:08:00Z"/>
          <w:position w:val="4"/>
          <w:sz w:val="24"/>
          <w:szCs w:val="24"/>
        </w:rPr>
      </w:pPr>
      <w:r w:rsidRPr="00FD5AE9">
        <w:rPr>
          <w:rFonts w:eastAsia="Arial Unicode MS" w:hAnsi="Arial Unicode MS" w:cs="Arial Unicode MS"/>
          <w:sz w:val="24"/>
          <w:szCs w:val="24"/>
        </w:rPr>
        <w:t>Data processing</w:t>
      </w:r>
      <w:ins w:id="23" w:author="jhincapie" w:date="2014-05-20T10:08:00Z">
        <w:r w:rsidR="00455345">
          <w:rPr>
            <w:rFonts w:eastAsia="Arial Unicode MS" w:hAnsi="Arial Unicode MS" w:cs="Arial Unicode MS"/>
            <w:sz w:val="24"/>
            <w:szCs w:val="24"/>
          </w:rPr>
          <w:t xml:space="preserve">, </w:t>
        </w:r>
      </w:ins>
      <w:r w:rsidRPr="00FD5AE9">
        <w:rPr>
          <w:rFonts w:eastAsia="Arial Unicode MS" w:hAnsi="Arial Unicode MS" w:cs="Arial Unicode MS"/>
          <w:sz w:val="24"/>
          <w:szCs w:val="24"/>
        </w:rPr>
        <w:t>shape generation</w:t>
      </w:r>
      <w:ins w:id="24" w:author="jhincapie" w:date="2014-05-20T10:07:00Z">
        <w:r w:rsidR="00455345">
          <w:rPr>
            <w:rFonts w:eastAsia="Arial Unicode MS" w:hAnsi="Arial Unicode MS" w:cs="Arial Unicode MS"/>
            <w:sz w:val="24"/>
            <w:szCs w:val="24"/>
          </w:rPr>
          <w:t>, performance analysis.</w:t>
        </w:r>
      </w:ins>
    </w:p>
    <w:p w14:paraId="35A27360" w14:textId="0496D703" w:rsidR="00455345" w:rsidRPr="00455345" w:rsidRDefault="00455345">
      <w:pPr>
        <w:pStyle w:val="Body"/>
        <w:numPr>
          <w:ilvl w:val="0"/>
          <w:numId w:val="6"/>
        </w:numPr>
        <w:rPr>
          <w:position w:val="4"/>
          <w:sz w:val="24"/>
          <w:szCs w:val="24"/>
        </w:rPr>
      </w:pPr>
      <w:r w:rsidRPr="00FD5AE9">
        <w:rPr>
          <w:rFonts w:eastAsia="Arial Unicode MS" w:hAnsi="Arial Unicode MS" w:cs="Arial Unicode MS"/>
          <w:sz w:val="24"/>
          <w:szCs w:val="24"/>
        </w:rPr>
        <w:t>Interactivity of the visualization + the amount of information one can find while viewing</w:t>
      </w:r>
    </w:p>
    <w:p w14:paraId="40D68F2E" w14:textId="3FD46A96" w:rsidR="00634959" w:rsidRPr="00FD5AE9" w:rsidRDefault="00634959" w:rsidP="00634959">
      <w:pPr>
        <w:pStyle w:val="Body"/>
        <w:numPr>
          <w:ilvl w:val="0"/>
          <w:numId w:val="7"/>
        </w:numPr>
        <w:rPr>
          <w:position w:val="4"/>
          <w:sz w:val="24"/>
          <w:szCs w:val="24"/>
        </w:rPr>
      </w:pPr>
      <w:r w:rsidRPr="00FD5AE9">
        <w:rPr>
          <w:rFonts w:eastAsia="Arial Unicode MS" w:hAnsi="Arial Unicode MS" w:cs="Arial Unicode MS"/>
          <w:sz w:val="24"/>
          <w:szCs w:val="24"/>
        </w:rPr>
        <w:t>Visualization usability</w:t>
      </w:r>
    </w:p>
    <w:p w14:paraId="15C361BB" w14:textId="77777777" w:rsidR="001A1FC5" w:rsidRPr="00FD5AE9" w:rsidRDefault="001A1FC5" w:rsidP="001A1FC5">
      <w:pPr>
        <w:pStyle w:val="Body"/>
        <w:ind w:left="240"/>
        <w:rPr>
          <w:position w:val="4"/>
          <w:sz w:val="24"/>
          <w:szCs w:val="24"/>
        </w:rPr>
      </w:pPr>
    </w:p>
    <w:p w14:paraId="745E0DEB" w14:textId="7352DC95" w:rsidR="00152E09" w:rsidRPr="00FD5AE9" w:rsidRDefault="00146B1D" w:rsidP="00146B1D">
      <w:pPr>
        <w:pStyle w:val="Body"/>
        <w:rPr>
          <w:sz w:val="24"/>
          <w:szCs w:val="24"/>
        </w:rPr>
      </w:pPr>
      <w:r w:rsidRPr="00FD5AE9">
        <w:rPr>
          <w:sz w:val="24"/>
          <w:szCs w:val="24"/>
        </w:rPr>
        <w:t xml:space="preserve">Some of the difficulties while working with large data sets involve processing times and memory consumption. Therefore, we propose to split the processing and shape generation </w:t>
      </w:r>
      <w:r w:rsidR="00330B3F" w:rsidRPr="00FD5AE9">
        <w:rPr>
          <w:sz w:val="24"/>
          <w:szCs w:val="24"/>
        </w:rPr>
        <w:t>from</w:t>
      </w:r>
      <w:r w:rsidRPr="00FD5AE9">
        <w:rPr>
          <w:sz w:val="24"/>
          <w:szCs w:val="24"/>
        </w:rPr>
        <w:t xml:space="preserve"> the viewing and interaction. </w:t>
      </w:r>
    </w:p>
    <w:p w14:paraId="7886A83D" w14:textId="77777777" w:rsidR="00152E09" w:rsidRDefault="00152E09" w:rsidP="00146B1D">
      <w:pPr>
        <w:pStyle w:val="Body"/>
      </w:pPr>
    </w:p>
    <w:p w14:paraId="779B805B" w14:textId="3094FB2E" w:rsidR="00152E09" w:rsidRPr="00146B1D" w:rsidRDefault="00152E09" w:rsidP="00146B1D">
      <w:pPr>
        <w:pStyle w:val="Body"/>
      </w:pPr>
      <w:r>
        <w:rPr>
          <w:noProof/>
        </w:rPr>
        <mc:AlternateContent>
          <mc:Choice Requires="wps">
            <w:drawing>
              <wp:anchor distT="152400" distB="152400" distL="152400" distR="152400" simplePos="0" relativeHeight="251665408" behindDoc="0" locked="0" layoutInCell="1" allowOverlap="1" wp14:anchorId="413171C1" wp14:editId="6C8F8D05">
                <wp:simplePos x="0" y="0"/>
                <wp:positionH relativeFrom="margin">
                  <wp:posOffset>4114800</wp:posOffset>
                </wp:positionH>
                <wp:positionV relativeFrom="line">
                  <wp:posOffset>75565</wp:posOffset>
                </wp:positionV>
                <wp:extent cx="1905000" cy="3589655"/>
                <wp:effectExtent l="50800" t="25400" r="50800" b="67945"/>
                <wp:wrapThrough wrapText="bothSides" distL="152400" distR="152400">
                  <wp:wrapPolygon edited="1">
                    <wp:start x="0" y="0"/>
                    <wp:lineTo x="0" y="21599"/>
                    <wp:lineTo x="21600" y="21599"/>
                    <wp:lineTo x="21600" y="0"/>
                    <wp:lineTo x="0" y="0"/>
                  </wp:wrapPolygon>
                </wp:wrapThrough>
                <wp:docPr id="3" name="officeArt object"/>
                <wp:cNvGraphicFramePr/>
                <a:graphic xmlns:a="http://schemas.openxmlformats.org/drawingml/2006/main">
                  <a:graphicData uri="http://schemas.microsoft.com/office/word/2010/wordprocessingShape">
                    <wps:wsp>
                      <wps:cNvSpPr/>
                      <wps:spPr>
                        <a:xfrm>
                          <a:off x="0" y="0"/>
                          <a:ext cx="1905000" cy="3589655"/>
                        </a:xfrm>
                        <a:prstGeom prst="rect">
                          <a:avLst/>
                        </a:prstGeom>
                        <a:blipFill rotWithShape="1">
                          <a:blip r:embed="rId10"/>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7F14AA7D" w14:textId="77777777" w:rsidR="009D474F" w:rsidRDefault="009D474F" w:rsidP="00152E09">
                            <w:pPr>
                              <w:pStyle w:val="Label"/>
                            </w:pPr>
                            <w:r>
                              <w:t>VIEWER</w:t>
                            </w:r>
                          </w:p>
                          <w:p w14:paraId="56DD85EE" w14:textId="77777777" w:rsidR="009D474F" w:rsidRDefault="009D474F" w:rsidP="00152E09">
                            <w:pPr>
                              <w:pStyle w:val="Label"/>
                              <w:numPr>
                                <w:ilvl w:val="0"/>
                                <w:numId w:val="9"/>
                              </w:numPr>
                              <w:rPr>
                                <w:position w:val="4"/>
                                <w:sz w:val="29"/>
                                <w:szCs w:val="29"/>
                              </w:rPr>
                            </w:pPr>
                            <w:r>
                              <w:t>accepts an meta-data augmented file + Polygon file for the shape itself</w:t>
                            </w:r>
                          </w:p>
                          <w:p w14:paraId="0B67D381" w14:textId="77777777" w:rsidR="009D474F" w:rsidRDefault="009D474F" w:rsidP="00152E09">
                            <w:pPr>
                              <w:pStyle w:val="Label"/>
                              <w:numPr>
                                <w:ilvl w:val="0"/>
                                <w:numId w:val="10"/>
                              </w:numPr>
                              <w:rPr>
                                <w:position w:val="4"/>
                                <w:sz w:val="29"/>
                                <w:szCs w:val="29"/>
                              </w:rPr>
                            </w:pPr>
                            <w:r>
                              <w:t>allows user to interact with the visualization</w:t>
                            </w:r>
                          </w:p>
                          <w:p w14:paraId="2929BFC0" w14:textId="77777777" w:rsidR="009D474F" w:rsidRDefault="009D474F" w:rsidP="00152E09">
                            <w:pPr>
                              <w:pStyle w:val="Label"/>
                              <w:numPr>
                                <w:ilvl w:val="0"/>
                                <w:numId w:val="11"/>
                              </w:numPr>
                              <w:rPr>
                                <w:position w:val="4"/>
                                <w:sz w:val="29"/>
                                <w:szCs w:val="29"/>
                              </w:rPr>
                            </w:pPr>
                            <w:r>
                              <w:t>is optimized for viewing, not requiring the original data</w:t>
                            </w:r>
                          </w:p>
                          <w:p w14:paraId="41ADF1F5" w14:textId="626994B0" w:rsidR="009D474F" w:rsidRDefault="009D474F" w:rsidP="00152E09">
                            <w:pPr>
                              <w:pStyle w:val="Label"/>
                              <w:numPr>
                                <w:ilvl w:val="0"/>
                                <w:numId w:val="12"/>
                              </w:numPr>
                              <w:rPr>
                                <w:position w:val="4"/>
                                <w:sz w:val="29"/>
                                <w:szCs w:val="29"/>
                              </w:rPr>
                            </w:pPr>
                            <w:r>
                              <w:t>users are given extra features made possible by the metadata (sorting, searching, etc)</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officeArt object" o:spid="_x0000_s1027" style="position:absolute;margin-left:324pt;margin-top:5.95pt;width:150pt;height:282.6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0 0 0 21599 21600 21599 21600 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" stroked="f" strokeweight="1pt">
                <v:fill r:id="rId11" o:title="" rotate="t" type="tile"/>
                <v:stroke miterlimit="4"/>
                <v:shadow on="t" opacity=".5" mv:blur="38100f" origin=",.5" offset="0,2pt"/>
                <v:textbox inset="4pt,4pt,4pt,4pt">
                  <w:txbxContent>
                    <w:p w14:paraId="7F14AA7D" w14:textId="77777777" w:rsidR="009D474F" w:rsidRDefault="009D474F" w:rsidP="00152E09">
                      <w:pPr>
                        <w:pStyle w:val="Label"/>
                      </w:pPr>
                      <w:r>
                        <w:t>VIEWER</w:t>
                      </w:r>
                    </w:p>
                    <w:p w14:paraId="56DD85EE" w14:textId="77777777" w:rsidR="009D474F" w:rsidRDefault="009D474F" w:rsidP="00152E09">
                      <w:pPr>
                        <w:pStyle w:val="Label"/>
                        <w:numPr>
                          <w:ilvl w:val="0"/>
                          <w:numId w:val="9"/>
                        </w:numPr>
                        <w:rPr>
                          <w:position w:val="4"/>
                          <w:sz w:val="29"/>
                          <w:szCs w:val="29"/>
                        </w:rPr>
                      </w:pPr>
                      <w:r>
                        <w:t>accepts an meta-data augmented file + Polygon file for the shape itself</w:t>
                      </w:r>
                    </w:p>
                    <w:p w14:paraId="0B67D381" w14:textId="77777777" w:rsidR="009D474F" w:rsidRDefault="009D474F" w:rsidP="00152E09">
                      <w:pPr>
                        <w:pStyle w:val="Label"/>
                        <w:numPr>
                          <w:ilvl w:val="0"/>
                          <w:numId w:val="10"/>
                        </w:numPr>
                        <w:rPr>
                          <w:position w:val="4"/>
                          <w:sz w:val="29"/>
                          <w:szCs w:val="29"/>
                        </w:rPr>
                      </w:pPr>
                      <w:r>
                        <w:t>allows user to interact with the visualization</w:t>
                      </w:r>
                    </w:p>
                    <w:p w14:paraId="2929BFC0" w14:textId="77777777" w:rsidR="009D474F" w:rsidRDefault="009D474F" w:rsidP="00152E09">
                      <w:pPr>
                        <w:pStyle w:val="Label"/>
                        <w:numPr>
                          <w:ilvl w:val="0"/>
                          <w:numId w:val="11"/>
                        </w:numPr>
                        <w:rPr>
                          <w:position w:val="4"/>
                          <w:sz w:val="29"/>
                          <w:szCs w:val="29"/>
                        </w:rPr>
                      </w:pPr>
                      <w:r>
                        <w:t>is optimized for viewing, not requiring the original data</w:t>
                      </w:r>
                    </w:p>
                    <w:p w14:paraId="41ADF1F5" w14:textId="626994B0" w:rsidR="009D474F" w:rsidRDefault="009D474F" w:rsidP="00152E09">
                      <w:pPr>
                        <w:pStyle w:val="Label"/>
                        <w:numPr>
                          <w:ilvl w:val="0"/>
                          <w:numId w:val="12"/>
                        </w:numPr>
                        <w:rPr>
                          <w:position w:val="4"/>
                          <w:sz w:val="29"/>
                          <w:szCs w:val="29"/>
                        </w:rPr>
                      </w:pPr>
                      <w:r>
                        <w:t xml:space="preserve">users are given extra features made possible by the metadata (sorting, searching, </w:t>
                      </w:r>
                      <w:proofErr w:type="spellStart"/>
                      <w:r>
                        <w:t>etc</w:t>
                      </w:r>
                      <w:proofErr w:type="spellEnd"/>
                      <w:r>
                        <w:t>)</w:t>
                      </w:r>
                    </w:p>
                  </w:txbxContent>
                </v:textbox>
                <w10:wrap type="through" anchorx="margin" anchory="line"/>
              </v:rect>
            </w:pict>
          </mc:Fallback>
        </mc:AlternateContent>
      </w:r>
      <w:r>
        <w:rPr>
          <w:noProof/>
        </w:rPr>
        <mc:AlternateContent>
          <mc:Choice Requires="wps">
            <w:drawing>
              <wp:anchor distT="152400" distB="152400" distL="152400" distR="152400" simplePos="0" relativeHeight="251664384" behindDoc="0" locked="0" layoutInCell="1" allowOverlap="1" wp14:anchorId="464F39A5" wp14:editId="2C2B0490">
                <wp:simplePos x="0" y="0"/>
                <wp:positionH relativeFrom="margin">
                  <wp:posOffset>-63500</wp:posOffset>
                </wp:positionH>
                <wp:positionV relativeFrom="line">
                  <wp:posOffset>93980</wp:posOffset>
                </wp:positionV>
                <wp:extent cx="1899285" cy="3524885"/>
                <wp:effectExtent l="50800" t="25400" r="56515" b="81915"/>
                <wp:wrapThrough wrapText="bothSides" distL="152400" distR="152400">
                  <wp:wrapPolygon edited="1">
                    <wp:start x="0" y="0"/>
                    <wp:lineTo x="0" y="21601"/>
                    <wp:lineTo x="21601" y="21601"/>
                    <wp:lineTo x="21601" y="0"/>
                    <wp:lineTo x="0" y="0"/>
                  </wp:wrapPolygon>
                </wp:wrapThrough>
                <wp:docPr id="2" name="officeArt object"/>
                <wp:cNvGraphicFramePr/>
                <a:graphic xmlns:a="http://schemas.openxmlformats.org/drawingml/2006/main">
                  <a:graphicData uri="http://schemas.microsoft.com/office/word/2010/wordprocessingShape">
                    <wps:wsp>
                      <wps:cNvSpPr/>
                      <wps:spPr>
                        <a:xfrm>
                          <a:off x="0" y="0"/>
                          <a:ext cx="1899285" cy="3524885"/>
                        </a:xfrm>
                        <a:prstGeom prst="rect">
                          <a:avLst/>
                        </a:prstGeom>
                        <a:blipFill rotWithShape="1">
                          <a:blip r:embed="rId10"/>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3CD296C1" w14:textId="77777777" w:rsidR="009D474F" w:rsidRDefault="009D474F" w:rsidP="00152E09">
                            <w:pPr>
                              <w:pStyle w:val="Label"/>
                            </w:pPr>
                            <w:r>
                              <w:t>PARSER</w:t>
                            </w:r>
                          </w:p>
                          <w:p w14:paraId="75EE4C0B" w14:textId="77777777" w:rsidR="009D474F" w:rsidRDefault="009D474F" w:rsidP="00152E09">
                            <w:pPr>
                              <w:pStyle w:val="Label"/>
                            </w:pPr>
                            <w:r>
                              <w:t>- goes through the data</w:t>
                            </w:r>
                          </w:p>
                          <w:p w14:paraId="51E82B58" w14:textId="77777777" w:rsidR="009D474F" w:rsidRDefault="009D474F" w:rsidP="00152E09">
                            <w:pPr>
                              <w:pStyle w:val="Label"/>
                              <w:numPr>
                                <w:ilvl w:val="0"/>
                                <w:numId w:val="13"/>
                              </w:numPr>
                              <w:rPr>
                                <w:position w:val="4"/>
                                <w:sz w:val="29"/>
                                <w:szCs w:val="29"/>
                              </w:rPr>
                            </w:pPr>
                            <w:r>
                              <w:t>provides non-interactive preview of the shape and appearance of the visualization</w:t>
                            </w:r>
                          </w:p>
                          <w:p w14:paraId="52D3B7CB" w14:textId="77777777" w:rsidR="009D474F" w:rsidRDefault="009D474F" w:rsidP="00152E09">
                            <w:pPr>
                              <w:pStyle w:val="Label"/>
                              <w:numPr>
                                <w:ilvl w:val="0"/>
                                <w:numId w:val="14"/>
                              </w:numPr>
                              <w:rPr>
                                <w:position w:val="4"/>
                                <w:sz w:val="29"/>
                                <w:szCs w:val="29"/>
                              </w:rPr>
                            </w:pPr>
                            <w:r>
                              <w:t>allows designer to change some parameters &amp; preview the final visualization</w:t>
                            </w:r>
                          </w:p>
                          <w:p w14:paraId="1F3EC502" w14:textId="77777777" w:rsidR="009D474F" w:rsidRDefault="009D474F" w:rsidP="00152E09">
                            <w:pPr>
                              <w:pStyle w:val="Label"/>
                              <w:numPr>
                                <w:ilvl w:val="0"/>
                                <w:numId w:val="15"/>
                              </w:numPr>
                              <w:rPr>
                                <w:position w:val="4"/>
                                <w:sz w:val="29"/>
                                <w:szCs w:val="29"/>
                              </w:rPr>
                            </w:pPr>
                            <w:r>
                              <w:t>generates an meta-data augmented Polygon file</w:t>
                            </w:r>
                          </w:p>
                          <w:p w14:paraId="4618A489" w14:textId="77777777" w:rsidR="009D474F" w:rsidRDefault="009D474F" w:rsidP="00152E09">
                            <w:pPr>
                              <w:pStyle w:val="Label"/>
                              <w:numPr>
                                <w:ilvl w:val="0"/>
                                <w:numId w:val="16"/>
                              </w:numPr>
                              <w:rPr>
                                <w:position w:val="4"/>
                                <w:sz w:val="29"/>
                                <w:szCs w:val="29"/>
                              </w:rPr>
                            </w:pPr>
                            <w:r>
                              <w:t>lots of parallel processing &amp; optimizations</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id="_x0000_s1028" style="position:absolute;margin-left:-4.95pt;margin-top:7.4pt;width:149.55pt;height:277.55pt;z-index:25166438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7 0 -7 21601 21594 21601 21594 0 -7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" stroked="f" strokeweight="1pt">
                <v:fill r:id="rId12" o:title="" rotate="t" type="tile"/>
                <v:stroke miterlimit="4"/>
                <v:shadow on="t" opacity=".5" mv:blur="38100f" origin=",.5" offset="0,2pt"/>
                <v:textbox inset="4pt,4pt,4pt,4pt">
                  <w:txbxContent>
                    <w:p w14:paraId="3CD296C1" w14:textId="77777777" w:rsidR="009D474F" w:rsidRDefault="009D474F" w:rsidP="00152E09">
                      <w:pPr>
                        <w:pStyle w:val="Label"/>
                      </w:pPr>
                      <w:r>
                        <w:t>PARSER</w:t>
                      </w:r>
                    </w:p>
                    <w:p w14:paraId="75EE4C0B" w14:textId="77777777" w:rsidR="009D474F" w:rsidRDefault="009D474F" w:rsidP="00152E09">
                      <w:pPr>
                        <w:pStyle w:val="Label"/>
                      </w:pPr>
                      <w:r>
                        <w:t>- goes through the data</w:t>
                      </w:r>
                    </w:p>
                    <w:p w14:paraId="51E82B58" w14:textId="77777777" w:rsidR="009D474F" w:rsidRDefault="009D474F" w:rsidP="00152E09">
                      <w:pPr>
                        <w:pStyle w:val="Label"/>
                        <w:numPr>
                          <w:ilvl w:val="0"/>
                          <w:numId w:val="13"/>
                        </w:numPr>
                        <w:rPr>
                          <w:position w:val="4"/>
                          <w:sz w:val="29"/>
                          <w:szCs w:val="29"/>
                        </w:rPr>
                      </w:pPr>
                      <w:r>
                        <w:t>provides non-interactive preview of the shape and appearance of the visualization</w:t>
                      </w:r>
                    </w:p>
                    <w:p w14:paraId="52D3B7CB" w14:textId="77777777" w:rsidR="009D474F" w:rsidRDefault="009D474F" w:rsidP="00152E09">
                      <w:pPr>
                        <w:pStyle w:val="Label"/>
                        <w:numPr>
                          <w:ilvl w:val="0"/>
                          <w:numId w:val="14"/>
                        </w:numPr>
                        <w:rPr>
                          <w:position w:val="4"/>
                          <w:sz w:val="29"/>
                          <w:szCs w:val="29"/>
                        </w:rPr>
                      </w:pPr>
                      <w:r>
                        <w:t>allows designer to change some parameters &amp; preview the final visualization</w:t>
                      </w:r>
                    </w:p>
                    <w:p w14:paraId="1F3EC502" w14:textId="77777777" w:rsidR="009D474F" w:rsidRDefault="009D474F" w:rsidP="00152E09">
                      <w:pPr>
                        <w:pStyle w:val="Label"/>
                        <w:numPr>
                          <w:ilvl w:val="0"/>
                          <w:numId w:val="15"/>
                        </w:numPr>
                        <w:rPr>
                          <w:position w:val="4"/>
                          <w:sz w:val="29"/>
                          <w:szCs w:val="29"/>
                        </w:rPr>
                      </w:pPr>
                      <w:r>
                        <w:t>generates an meta-data augmented Polygon file</w:t>
                      </w:r>
                    </w:p>
                    <w:p w14:paraId="4618A489" w14:textId="77777777" w:rsidR="009D474F" w:rsidRDefault="009D474F" w:rsidP="00152E09">
                      <w:pPr>
                        <w:pStyle w:val="Label"/>
                        <w:numPr>
                          <w:ilvl w:val="0"/>
                          <w:numId w:val="16"/>
                        </w:numPr>
                        <w:rPr>
                          <w:position w:val="4"/>
                          <w:sz w:val="29"/>
                          <w:szCs w:val="29"/>
                        </w:rPr>
                      </w:pPr>
                      <w:r>
                        <w:t>lots of parallel processing &amp; optimizations</w:t>
                      </w:r>
                    </w:p>
                  </w:txbxContent>
                </v:textbox>
                <w10:wrap type="through" anchorx="margin" anchory="line"/>
              </v:rect>
            </w:pict>
          </mc:Fallback>
        </mc:AlternateContent>
      </w:r>
    </w:p>
    <w:p w14:paraId="0CCDDBE5" w14:textId="3D02BA42" w:rsidR="0051485C" w:rsidRDefault="0051485C">
      <w:pPr>
        <w:pStyle w:val="Body"/>
      </w:pPr>
    </w:p>
    <w:p w14:paraId="0C74BB12" w14:textId="77777777" w:rsidR="00E17505" w:rsidRDefault="00E17505">
      <w:pPr>
        <w:pStyle w:val="Body"/>
      </w:pPr>
    </w:p>
    <w:p w14:paraId="244D88A2" w14:textId="77777777" w:rsidR="00152E09" w:rsidRDefault="00152E09">
      <w:pPr>
        <w:pStyle w:val="Body"/>
        <w:rPr>
          <w:rFonts w:eastAsia="Arial Unicode MS" w:hAnsi="Arial Unicode MS" w:cs="Arial Unicode MS"/>
        </w:rPr>
      </w:pPr>
    </w:p>
    <w:p w14:paraId="4D7F7EBA" w14:textId="77777777" w:rsidR="00152E09" w:rsidRDefault="00152E09">
      <w:pPr>
        <w:pStyle w:val="Body"/>
        <w:rPr>
          <w:rFonts w:eastAsia="Arial Unicode MS" w:hAnsi="Arial Unicode MS" w:cs="Arial Unicode MS"/>
        </w:rPr>
      </w:pPr>
    </w:p>
    <w:p w14:paraId="2F2D712D" w14:textId="77777777" w:rsidR="00152E09" w:rsidRDefault="00152E09">
      <w:pPr>
        <w:pStyle w:val="Body"/>
        <w:rPr>
          <w:rFonts w:eastAsia="Arial Unicode MS" w:hAnsi="Arial Unicode MS" w:cs="Arial Unicode MS"/>
        </w:rPr>
      </w:pPr>
    </w:p>
    <w:p w14:paraId="7D5B8963" w14:textId="30644518" w:rsidR="00152E09" w:rsidRDefault="00152E09">
      <w:pPr>
        <w:pStyle w:val="Body"/>
        <w:rPr>
          <w:rFonts w:eastAsia="Arial Unicode MS" w:hAnsi="Arial Unicode MS" w:cs="Arial Unicode MS"/>
        </w:rPr>
      </w:pPr>
      <w:r>
        <w:rPr>
          <w:noProof/>
        </w:rPr>
        <mc:AlternateContent>
          <mc:Choice Requires="wps">
            <w:drawing>
              <wp:anchor distT="152400" distB="152400" distL="152400" distR="152400" simplePos="0" relativeHeight="251666432" behindDoc="0" locked="0" layoutInCell="1" allowOverlap="1" wp14:anchorId="2C61C63C" wp14:editId="5DD4CC01">
                <wp:simplePos x="0" y="0"/>
                <wp:positionH relativeFrom="margin">
                  <wp:posOffset>1943100</wp:posOffset>
                </wp:positionH>
                <wp:positionV relativeFrom="line">
                  <wp:posOffset>158750</wp:posOffset>
                </wp:positionV>
                <wp:extent cx="2057400" cy="1424940"/>
                <wp:effectExtent l="50800" t="25400" r="25400" b="73660"/>
                <wp:wrapThrough wrapText="bothSides" distL="152400" distR="152400">
                  <wp:wrapPolygon edited="1">
                    <wp:start x="7776" y="0"/>
                    <wp:lineTo x="7776" y="7346"/>
                    <wp:lineTo x="0" y="7346"/>
                    <wp:lineTo x="0" y="14253"/>
                    <wp:lineTo x="7776" y="14253"/>
                    <wp:lineTo x="7776" y="21599"/>
                    <wp:lineTo x="21600" y="10799"/>
                    <wp:lineTo x="7776" y="0"/>
                  </wp:wrapPolygon>
                </wp:wrapThrough>
                <wp:docPr id="4" name="officeArt object"/>
                <wp:cNvGraphicFramePr/>
                <a:graphic xmlns:a="http://schemas.openxmlformats.org/drawingml/2006/main">
                  <a:graphicData uri="http://schemas.microsoft.com/office/word/2010/wordprocessingShape">
                    <wps:wsp>
                      <wps:cNvSpPr/>
                      <wps:spPr>
                        <a:xfrm>
                          <a:off x="0" y="0"/>
                          <a:ext cx="2057400" cy="1424940"/>
                        </a:xfrm>
                        <a:prstGeom prst="rightArrow">
                          <a:avLst>
                            <a:gd name="adj1" fmla="val 32000"/>
                            <a:gd name="adj2" fmla="val 97456"/>
                          </a:avLst>
                        </a:prstGeom>
                        <a:blipFill rotWithShape="1">
                          <a:blip r:embed="rId10"/>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14:paraId="1FF73CB5" w14:textId="77777777" w:rsidR="009D474F" w:rsidRDefault="009D474F" w:rsidP="00152E09">
                            <w:pPr>
                              <w:pStyle w:val="Label"/>
                            </w:pPr>
                            <w:r>
                              <w:t>.PLY file + meta data</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margin-left:153pt;margin-top:12.5pt;width:162pt;height:112.2pt;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7776 0 7776 7346 0 7346 0 14253 7776 14253 7776 21599 21600 10799 777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" adj="7021,7344" stroked="f" strokeweight="1pt">
                <v:fill r:id="rId13" o:title="" rotate="t" type="tile"/>
                <v:stroke miterlimit="4"/>
                <v:shadow on="t" opacity=".5" mv:blur="38100f" origin=",.5" offset="0,2pt"/>
                <v:textbox inset="4pt,4pt,4pt,4pt">
                  <w:txbxContent>
                    <w:p w14:paraId="1FF73CB5" w14:textId="77777777" w:rsidR="009D474F" w:rsidRDefault="009D474F" w:rsidP="00152E09">
                      <w:pPr>
                        <w:pStyle w:val="Label"/>
                      </w:pPr>
                      <w:proofErr w:type="gramStart"/>
                      <w:r>
                        <w:t>.PLY</w:t>
                      </w:r>
                      <w:proofErr w:type="gramEnd"/>
                      <w:r>
                        <w:t xml:space="preserve"> file + meta data</w:t>
                      </w:r>
                    </w:p>
                  </w:txbxContent>
                </v:textbox>
                <w10:wrap type="through" anchorx="margin" anchory="line"/>
              </v:shape>
            </w:pict>
          </mc:Fallback>
        </mc:AlternateContent>
      </w:r>
    </w:p>
    <w:p w14:paraId="3BB28417" w14:textId="77777777" w:rsidR="00152E09" w:rsidRDefault="00152E09">
      <w:pPr>
        <w:pStyle w:val="Body"/>
        <w:rPr>
          <w:rFonts w:eastAsia="Arial Unicode MS" w:hAnsi="Arial Unicode MS" w:cs="Arial Unicode MS"/>
        </w:rPr>
      </w:pPr>
    </w:p>
    <w:p w14:paraId="4A823A33" w14:textId="77777777" w:rsidR="00152E09" w:rsidRDefault="00152E09">
      <w:pPr>
        <w:pStyle w:val="Body"/>
        <w:rPr>
          <w:rFonts w:eastAsia="Arial Unicode MS" w:hAnsi="Arial Unicode MS" w:cs="Arial Unicode MS"/>
        </w:rPr>
      </w:pPr>
    </w:p>
    <w:p w14:paraId="00FF9A30" w14:textId="77777777" w:rsidR="00152E09" w:rsidRDefault="00152E09">
      <w:pPr>
        <w:pStyle w:val="Body"/>
        <w:rPr>
          <w:rFonts w:eastAsia="Arial Unicode MS" w:hAnsi="Arial Unicode MS" w:cs="Arial Unicode MS"/>
        </w:rPr>
      </w:pPr>
    </w:p>
    <w:p w14:paraId="68CAC6E0" w14:textId="77777777" w:rsidR="00152E09" w:rsidRDefault="00152E09">
      <w:pPr>
        <w:pStyle w:val="Body"/>
        <w:rPr>
          <w:rFonts w:eastAsia="Arial Unicode MS" w:hAnsi="Arial Unicode MS" w:cs="Arial Unicode MS"/>
        </w:rPr>
      </w:pPr>
    </w:p>
    <w:p w14:paraId="463C7C5B" w14:textId="77777777" w:rsidR="00152E09" w:rsidRDefault="00152E09">
      <w:pPr>
        <w:pStyle w:val="Body"/>
        <w:rPr>
          <w:rFonts w:eastAsia="Arial Unicode MS" w:hAnsi="Arial Unicode MS" w:cs="Arial Unicode MS"/>
        </w:rPr>
      </w:pPr>
    </w:p>
    <w:p w14:paraId="197B9377" w14:textId="77777777" w:rsidR="00152E09" w:rsidRDefault="00152E09">
      <w:pPr>
        <w:pStyle w:val="Body"/>
        <w:rPr>
          <w:rFonts w:eastAsia="Arial Unicode MS" w:hAnsi="Arial Unicode MS" w:cs="Arial Unicode MS"/>
        </w:rPr>
      </w:pPr>
    </w:p>
    <w:p w14:paraId="34D4FEFE" w14:textId="77777777" w:rsidR="00152E09" w:rsidRDefault="00152E09">
      <w:pPr>
        <w:pStyle w:val="Body"/>
        <w:rPr>
          <w:rFonts w:eastAsia="Arial Unicode MS" w:hAnsi="Arial Unicode MS" w:cs="Arial Unicode MS"/>
        </w:rPr>
      </w:pPr>
    </w:p>
    <w:p w14:paraId="6A472A0A" w14:textId="77777777" w:rsidR="00152E09" w:rsidRDefault="00152E09">
      <w:pPr>
        <w:pStyle w:val="Body"/>
        <w:rPr>
          <w:rFonts w:eastAsia="Arial Unicode MS" w:hAnsi="Arial Unicode MS" w:cs="Arial Unicode MS"/>
        </w:rPr>
      </w:pPr>
    </w:p>
    <w:p w14:paraId="4724C4AF" w14:textId="77777777" w:rsidR="00152E09" w:rsidRDefault="00152E09">
      <w:pPr>
        <w:pStyle w:val="Body"/>
        <w:rPr>
          <w:rFonts w:eastAsia="Arial Unicode MS" w:hAnsi="Arial Unicode MS" w:cs="Arial Unicode MS"/>
        </w:rPr>
      </w:pPr>
    </w:p>
    <w:p w14:paraId="689A3B7F" w14:textId="77777777" w:rsidR="00152E09" w:rsidRDefault="00152E09">
      <w:pPr>
        <w:pStyle w:val="Body"/>
        <w:rPr>
          <w:rFonts w:eastAsia="Arial Unicode MS" w:hAnsi="Arial Unicode MS" w:cs="Arial Unicode MS"/>
        </w:rPr>
      </w:pPr>
    </w:p>
    <w:p w14:paraId="7FE973BD" w14:textId="77777777" w:rsidR="00152E09" w:rsidRDefault="00152E09">
      <w:pPr>
        <w:pStyle w:val="Body"/>
        <w:rPr>
          <w:rFonts w:eastAsia="Arial Unicode MS" w:hAnsi="Arial Unicode MS" w:cs="Arial Unicode MS"/>
        </w:rPr>
      </w:pPr>
    </w:p>
    <w:p w14:paraId="3A0A1C7C" w14:textId="77777777" w:rsidR="00152E09" w:rsidRDefault="00152E09">
      <w:pPr>
        <w:pStyle w:val="Body"/>
        <w:rPr>
          <w:rFonts w:eastAsia="Arial Unicode MS" w:hAnsi="Arial Unicode MS" w:cs="Arial Unicode MS"/>
        </w:rPr>
      </w:pPr>
    </w:p>
    <w:p w14:paraId="095AC528" w14:textId="77777777" w:rsidR="00152E09" w:rsidRDefault="00152E09">
      <w:pPr>
        <w:pStyle w:val="Body"/>
        <w:rPr>
          <w:rFonts w:eastAsia="Arial Unicode MS" w:hAnsi="Arial Unicode MS" w:cs="Arial Unicode MS"/>
        </w:rPr>
      </w:pPr>
    </w:p>
    <w:p w14:paraId="4256894C" w14:textId="77777777" w:rsidR="008270E4" w:rsidRDefault="008270E4" w:rsidP="008270E4">
      <w:pPr>
        <w:pStyle w:val="Caption"/>
      </w:pPr>
    </w:p>
    <w:p w14:paraId="0CDDFF14" w14:textId="5B586C51" w:rsidR="008270E4" w:rsidRPr="00FD5AE9"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We propose an add-on for the mining process</w:t>
      </w:r>
      <w:r w:rsidR="002745CF" w:rsidRPr="00FD5AE9">
        <w:rPr>
          <w:rFonts w:eastAsia="Arial Unicode MS" w:hAnsi="Arial Unicode MS" w:cs="Arial Unicode MS"/>
          <w:sz w:val="24"/>
          <w:szCs w:val="24"/>
        </w:rPr>
        <w:t xml:space="preserve"> itself</w:t>
      </w:r>
      <w:r w:rsidRPr="00FD5AE9">
        <w:rPr>
          <w:rFonts w:eastAsia="Arial Unicode MS" w:hAnsi="Arial Unicode MS" w:cs="Arial Unicode MS"/>
          <w:sz w:val="24"/>
          <w:szCs w:val="24"/>
        </w:rPr>
        <w:t xml:space="preserve">. By wiring it to the mining process, we can simultaneously generate the visualization data. Later, after the mining process is finished, one can preview the visualization as a screenshot, while also adjusting the parameters of the visualization (eg. shape height, frequency line threshold, clustering </w:t>
      </w:r>
      <w:r w:rsidRPr="00FD5AE9">
        <w:rPr>
          <w:rFonts w:eastAsia="Arial Unicode MS" w:hAnsi="Arial Unicode MS" w:cs="Arial Unicode MS"/>
          <w:sz w:val="24"/>
          <w:szCs w:val="24"/>
        </w:rPr>
        <w:lastRenderedPageBreak/>
        <w:t>boundaries per level, etc.) and getting an almost instant rendering of the final visualization. The goal is to support at least</w:t>
      </w:r>
      <w:r w:rsidR="002745CF" w:rsidRPr="00FD5AE9">
        <w:rPr>
          <w:rFonts w:eastAsia="Arial Unicode MS" w:hAnsi="Arial Unicode MS" w:cs="Arial Unicode MS"/>
          <w:sz w:val="24"/>
          <w:szCs w:val="24"/>
        </w:rPr>
        <w:t xml:space="preserve"> </w:t>
      </w:r>
      <w:r w:rsidRPr="00FD5AE9">
        <w:rPr>
          <w:rFonts w:eastAsia="Arial Unicode MS" w:hAnsi="Arial Unicode MS" w:cs="Arial Unicode MS"/>
          <w:sz w:val="24"/>
          <w:szCs w:val="24"/>
        </w:rPr>
        <w:t xml:space="preserve">4 million records </w:t>
      </w:r>
      <w:r w:rsidR="002745CF" w:rsidRPr="00FD5AE9">
        <w:rPr>
          <w:rFonts w:eastAsia="Arial Unicode MS" w:hAnsi="Arial Unicode MS" w:cs="Arial Unicode MS"/>
          <w:sz w:val="24"/>
          <w:szCs w:val="24"/>
        </w:rPr>
        <w:t>or higher</w:t>
      </w:r>
      <w:r w:rsidRPr="00FD5AE9">
        <w:rPr>
          <w:rFonts w:eastAsia="Arial Unicode MS" w:hAnsi="Arial Unicode MS" w:cs="Arial Unicode MS"/>
          <w:sz w:val="24"/>
          <w:szCs w:val="24"/>
        </w:rPr>
        <w:t xml:space="preserve">. To do that we will employ </w:t>
      </w:r>
      <w:r w:rsidR="002745CF" w:rsidRPr="00FD5AE9">
        <w:rPr>
          <w:rFonts w:eastAsia="Arial Unicode MS" w:hAnsi="Arial Unicode MS" w:cs="Arial Unicode MS"/>
          <w:sz w:val="24"/>
          <w:szCs w:val="24"/>
        </w:rPr>
        <w:t>some sort of</w:t>
      </w:r>
      <w:r w:rsidRPr="00FD5AE9">
        <w:rPr>
          <w:rFonts w:eastAsia="Arial Unicode MS" w:hAnsi="Arial Unicode MS" w:cs="Arial Unicode MS"/>
          <w:sz w:val="24"/>
          <w:szCs w:val="24"/>
        </w:rPr>
        <w:t xml:space="preserve"> parallel processing on the GPU</w:t>
      </w:r>
      <w:r w:rsidR="002745CF" w:rsidRPr="00FD5AE9">
        <w:rPr>
          <w:rFonts w:eastAsia="Arial Unicode MS" w:hAnsi="Arial Unicode MS" w:cs="Arial Unicode MS"/>
          <w:sz w:val="24"/>
          <w:szCs w:val="24"/>
        </w:rPr>
        <w:t xml:space="preserve"> (either shader or CUDA based)</w:t>
      </w:r>
      <w:r w:rsidRPr="00FD5AE9">
        <w:rPr>
          <w:rFonts w:eastAsia="Arial Unicode MS" w:hAnsi="Arial Unicode MS" w:cs="Arial Unicode MS"/>
          <w:sz w:val="24"/>
          <w:szCs w:val="24"/>
        </w:rPr>
        <w:t xml:space="preserve">, as most of the operations are highly adaptable to parallel processing. </w:t>
      </w:r>
    </w:p>
    <w:p w14:paraId="5945CB04" w14:textId="77777777" w:rsidR="008270E4" w:rsidRPr="00FD5AE9" w:rsidRDefault="008270E4" w:rsidP="008270E4">
      <w:pPr>
        <w:pStyle w:val="Body"/>
        <w:rPr>
          <w:rFonts w:eastAsia="Arial Unicode MS" w:hAnsi="Arial Unicode MS" w:cs="Arial Unicode MS"/>
          <w:sz w:val="24"/>
          <w:szCs w:val="24"/>
        </w:rPr>
      </w:pPr>
    </w:p>
    <w:p w14:paraId="1941626F" w14:textId="77777777" w:rsidR="00382217" w:rsidRDefault="008270E4"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Viewer will take the generated files from the parser and efficiently display them. User</w:t>
      </w:r>
      <w:r w:rsidR="00456F45" w:rsidRPr="00FD5AE9">
        <w:rPr>
          <w:rFonts w:eastAsia="Arial Unicode MS" w:hAnsi="Arial Unicode MS" w:cs="Arial Unicode MS"/>
          <w:sz w:val="24"/>
          <w:szCs w:val="24"/>
        </w:rPr>
        <w:t>s</w:t>
      </w:r>
      <w:r w:rsidRPr="00FD5AE9">
        <w:rPr>
          <w:rFonts w:eastAsia="Arial Unicode MS" w:hAnsi="Arial Unicode MS" w:cs="Arial Unicode MS"/>
          <w:sz w:val="24"/>
          <w:szCs w:val="24"/>
        </w:rPr>
        <w:t xml:space="preserve"> will be allowed to interact with the shape, rotate it in any direction, as well as zoom in and zoom out. </w:t>
      </w:r>
      <w:r w:rsidR="00456F45" w:rsidRPr="00FD5AE9">
        <w:rPr>
          <w:rFonts w:eastAsia="Arial Unicode MS" w:hAnsi="Arial Unicode MS" w:cs="Arial Unicode MS"/>
          <w:sz w:val="24"/>
          <w:szCs w:val="24"/>
        </w:rPr>
        <w:t xml:space="preserve">In addition, users will be able to select a given itemset and see all the connections leading to that particular itemset, Users will also see the exact frequency of the itemset, as well as all items that are in that selected set. </w:t>
      </w:r>
      <w:r w:rsidR="00275A53" w:rsidRPr="00FD5AE9">
        <w:rPr>
          <w:rFonts w:eastAsia="Arial Unicode MS" w:hAnsi="Arial Unicode MS" w:cs="Arial Unicode MS"/>
          <w:sz w:val="24"/>
          <w:szCs w:val="24"/>
        </w:rPr>
        <w:t>Users should be allowed to filter by level, take a look at one level in isolation, drill down into the clu</w:t>
      </w:r>
      <w:r w:rsidR="00E57F9C" w:rsidRPr="00FD5AE9">
        <w:rPr>
          <w:rFonts w:eastAsia="Arial Unicode MS" w:hAnsi="Arial Unicode MS" w:cs="Arial Unicode MS"/>
          <w:sz w:val="24"/>
          <w:szCs w:val="24"/>
        </w:rPr>
        <w:t>ster, select an individual itemset even if the number of item</w:t>
      </w:r>
      <w:r w:rsidR="00275A53" w:rsidRPr="00FD5AE9">
        <w:rPr>
          <w:rFonts w:eastAsia="Arial Unicode MS" w:hAnsi="Arial Unicode MS" w:cs="Arial Unicode MS"/>
          <w:sz w:val="24"/>
          <w:szCs w:val="24"/>
        </w:rPr>
        <w:t>sets is very large. Also, a search feature will be useful. Again, some parallel processing might be needed here</w:t>
      </w:r>
      <w:r w:rsidR="006C4419" w:rsidRPr="00FD5AE9">
        <w:rPr>
          <w:rFonts w:eastAsia="Arial Unicode MS" w:hAnsi="Arial Unicode MS" w:cs="Arial Unicode MS"/>
          <w:sz w:val="24"/>
          <w:szCs w:val="24"/>
        </w:rPr>
        <w:t>.</w:t>
      </w:r>
      <w:r w:rsidR="00275A53" w:rsidRPr="00FD5AE9">
        <w:rPr>
          <w:rFonts w:eastAsia="Arial Unicode MS" w:hAnsi="Arial Unicode MS" w:cs="Arial Unicode MS"/>
          <w:sz w:val="24"/>
          <w:szCs w:val="24"/>
        </w:rPr>
        <w:t xml:space="preserve"> </w:t>
      </w:r>
    </w:p>
    <w:p w14:paraId="038909F8" w14:textId="77777777" w:rsidR="001A1FC5" w:rsidRDefault="001A1FC5" w:rsidP="008270E4">
      <w:pPr>
        <w:pStyle w:val="Body"/>
        <w:rPr>
          <w:rFonts w:eastAsia="Arial Unicode MS" w:hAnsi="Arial Unicode MS" w:cs="Arial Unicode MS"/>
          <w:sz w:val="24"/>
          <w:szCs w:val="24"/>
        </w:rPr>
      </w:pPr>
    </w:p>
    <w:p w14:paraId="4ADE260C" w14:textId="30C28BCC" w:rsidR="00275A53" w:rsidRPr="00382217" w:rsidRDefault="00382217" w:rsidP="008270E4">
      <w:pPr>
        <w:pStyle w:val="Body"/>
        <w:rPr>
          <w:rFonts w:eastAsia="Arial Unicode MS" w:hAnsi="Arial Unicode MS" w:cs="Arial Unicode MS"/>
          <w:sz w:val="24"/>
          <w:szCs w:val="24"/>
        </w:rPr>
      </w:pPr>
      <w:r>
        <w:rPr>
          <w:rFonts w:eastAsia="Arial Unicode MS" w:hAnsi="Arial Unicode MS" w:cs="Arial Unicode MS"/>
          <w:sz w:val="24"/>
          <w:szCs w:val="24"/>
        </w:rPr>
        <w:t>Additional directions of this project could include exploration of different 3D shapes that could potentially be useful at displaying frequent itemset mining results.</w:t>
      </w:r>
      <w:r w:rsidR="00AE6C21">
        <w:rPr>
          <w:rFonts w:eastAsia="Arial Unicode MS" w:hAnsi="Arial Unicode MS" w:cs="Arial Unicode MS"/>
          <w:sz w:val="24"/>
          <w:szCs w:val="24"/>
        </w:rPr>
        <w:t xml:space="preserve"> </w:t>
      </w:r>
      <w:r w:rsidR="001A1FC5">
        <w:rPr>
          <w:rFonts w:eastAsia="Arial Unicode MS" w:hAnsi="Arial Unicode MS" w:cs="Arial Unicode MS"/>
          <w:sz w:val="24"/>
          <w:szCs w:val="24"/>
        </w:rPr>
        <w:t xml:space="preserve">Since there is </w:t>
      </w:r>
      <w:r w:rsidR="00A576BA">
        <w:rPr>
          <w:rFonts w:eastAsia="Arial Unicode MS" w:hAnsi="Arial Unicode MS" w:cs="Arial Unicode MS"/>
          <w:sz w:val="24"/>
          <w:szCs w:val="24"/>
        </w:rPr>
        <w:t xml:space="preserve">a substantial amount of research on this topic in the areas of visual analytics, we might spend a bit more time reviewing the existing literature to find a suitable shape. In addition, we can cooperate with the HCI Lab at University of Manitoba in case we need to develop a better </w:t>
      </w:r>
      <w:r w:rsidR="00602817">
        <w:rPr>
          <w:rFonts w:eastAsia="Arial Unicode MS" w:hAnsi="Arial Unicode MS" w:cs="Arial Unicode MS"/>
          <w:sz w:val="24"/>
          <w:szCs w:val="24"/>
        </w:rPr>
        <w:t xml:space="preserve">shape or </w:t>
      </w:r>
      <w:r w:rsidR="00126B8C">
        <w:rPr>
          <w:rFonts w:eastAsia="Arial Unicode MS" w:hAnsi="Arial Unicode MS" w:cs="Arial Unicode MS"/>
          <w:sz w:val="24"/>
          <w:szCs w:val="24"/>
        </w:rPr>
        <w:t>paradigm</w:t>
      </w:r>
      <w:r w:rsidR="00A576BA">
        <w:rPr>
          <w:rFonts w:eastAsia="Arial Unicode MS" w:hAnsi="Arial Unicode MS" w:cs="Arial Unicode MS"/>
          <w:sz w:val="24"/>
          <w:szCs w:val="24"/>
        </w:rPr>
        <w:t xml:space="preserve"> to visualize and display frequent itemset mining results. </w:t>
      </w:r>
      <w:r w:rsidR="006C4419" w:rsidRPr="00FD5AE9">
        <w:rPr>
          <w:sz w:val="24"/>
          <w:szCs w:val="24"/>
        </w:rPr>
        <w:br/>
      </w:r>
    </w:p>
    <w:p w14:paraId="4766867B" w14:textId="1F39937A" w:rsidR="00275A53" w:rsidRPr="00FD5AE9" w:rsidRDefault="00275A53" w:rsidP="008270E4">
      <w:pPr>
        <w:pStyle w:val="Body"/>
        <w:rPr>
          <w:rFonts w:eastAsia="Arial Unicode MS" w:hAnsi="Arial Unicode MS" w:cs="Arial Unicode MS"/>
          <w:sz w:val="24"/>
          <w:szCs w:val="24"/>
        </w:rPr>
      </w:pPr>
      <w:r w:rsidRPr="00FD5AE9">
        <w:rPr>
          <w:rFonts w:eastAsia="Arial Unicode MS" w:hAnsi="Arial Unicode MS" w:cs="Arial Unicode MS"/>
          <w:sz w:val="24"/>
          <w:szCs w:val="24"/>
        </w:rPr>
        <w:t>It would also be interesting to explore Unity for this project. Unity is a 3D graphics development suite that is becoming very popular and is increasingly being adopted by research co</w:t>
      </w:r>
      <w:r w:rsidR="000E5F98" w:rsidRPr="00FD5AE9">
        <w:rPr>
          <w:rFonts w:eastAsia="Arial Unicode MS" w:hAnsi="Arial Unicode MS" w:cs="Arial Unicode MS"/>
          <w:sz w:val="24"/>
          <w:szCs w:val="24"/>
        </w:rPr>
        <w:t>mmunity. It allows for</w:t>
      </w:r>
      <w:r w:rsidRPr="00FD5AE9">
        <w:rPr>
          <w:rFonts w:eastAsia="Arial Unicode MS" w:hAnsi="Arial Unicode MS" w:cs="Arial Unicode MS"/>
          <w:sz w:val="24"/>
          <w:szCs w:val="24"/>
        </w:rPr>
        <w:t xml:space="preserve"> quick and easy scripting </w:t>
      </w:r>
      <w:r w:rsidR="00B94BA9" w:rsidRPr="00FD5AE9">
        <w:rPr>
          <w:rFonts w:eastAsia="Arial Unicode MS" w:hAnsi="Arial Unicode MS" w:cs="Arial Unicode MS"/>
          <w:sz w:val="24"/>
          <w:szCs w:val="24"/>
        </w:rPr>
        <w:t>of</w:t>
      </w:r>
      <w:r w:rsidRPr="00FD5AE9">
        <w:rPr>
          <w:rFonts w:eastAsia="Arial Unicode MS" w:hAnsi="Arial Unicode MS" w:cs="Arial Unicode MS"/>
          <w:sz w:val="24"/>
          <w:szCs w:val="24"/>
        </w:rPr>
        <w:t xml:space="preserve"> 3D shape &amp; scene generation</w:t>
      </w:r>
      <w:r w:rsidR="00E57F9C" w:rsidRPr="00FD5AE9">
        <w:rPr>
          <w:rFonts w:eastAsia="Arial Unicode MS" w:hAnsi="Arial Unicode MS" w:cs="Arial Unicode MS"/>
          <w:sz w:val="24"/>
          <w:szCs w:val="24"/>
        </w:rPr>
        <w:t>, as well as interaction with it</w:t>
      </w:r>
      <w:r w:rsidRPr="00FD5AE9">
        <w:rPr>
          <w:rFonts w:eastAsia="Arial Unicode MS" w:hAnsi="Arial Unicode MS" w:cs="Arial Unicode MS"/>
          <w:sz w:val="24"/>
          <w:szCs w:val="24"/>
        </w:rPr>
        <w:t xml:space="preserve">. </w:t>
      </w:r>
      <w:r w:rsidR="00BE6DBE">
        <w:rPr>
          <w:rFonts w:eastAsia="Arial Unicode MS" w:hAnsi="Arial Unicode MS" w:cs="Arial Unicode MS"/>
          <w:sz w:val="24"/>
          <w:szCs w:val="24"/>
        </w:rPr>
        <w:t xml:space="preserve">Using Unity will definitely add some novelty to this project and make it up-to-date with current 3D development </w:t>
      </w:r>
      <w:r w:rsidR="009A69A4">
        <w:rPr>
          <w:rFonts w:eastAsia="Arial Unicode MS" w:hAnsi="Arial Unicode MS" w:cs="Arial Unicode MS"/>
          <w:sz w:val="24"/>
          <w:szCs w:val="24"/>
        </w:rPr>
        <w:t xml:space="preserve">techniques. However, using Unity might also be a limiting factor, as it is currently unknown to us how restricted the system it. Therefore, adopting Unity should be considered with caution. </w:t>
      </w:r>
    </w:p>
    <w:p w14:paraId="486C884D" w14:textId="77777777" w:rsidR="00456F45" w:rsidRDefault="00456F45" w:rsidP="008270E4">
      <w:pPr>
        <w:pStyle w:val="Body"/>
        <w:rPr>
          <w:rFonts w:eastAsia="Arial Unicode MS" w:hAnsi="Arial Unicode MS" w:cs="Arial Unicode MS"/>
        </w:rPr>
      </w:pPr>
    </w:p>
    <w:p w14:paraId="0852D0FD" w14:textId="77777777" w:rsidR="00456F45" w:rsidRDefault="00456F45" w:rsidP="008270E4">
      <w:pPr>
        <w:pStyle w:val="Body"/>
      </w:pPr>
    </w:p>
    <w:p w14:paraId="3BA09AB0" w14:textId="4E2C9537" w:rsidR="00DE1771" w:rsidRDefault="00DE1771" w:rsidP="00DE1771">
      <w:pPr>
        <w:pStyle w:val="Heading2"/>
      </w:pPr>
      <w:r>
        <w:t>Facilities</w:t>
      </w:r>
    </w:p>
    <w:p w14:paraId="10B01544" w14:textId="77777777" w:rsidR="00DE1771" w:rsidRDefault="00DE1771" w:rsidP="00DE1771">
      <w:pPr>
        <w:pStyle w:val="Body"/>
      </w:pPr>
    </w:p>
    <w:p w14:paraId="1F652BB6" w14:textId="3C8ACE0C" w:rsidR="00DE1771" w:rsidRPr="00FD5AE9" w:rsidRDefault="00DE1771" w:rsidP="00DE1771">
      <w:pPr>
        <w:pStyle w:val="Body"/>
        <w:rPr>
          <w:sz w:val="24"/>
          <w:szCs w:val="24"/>
        </w:rPr>
      </w:pPr>
      <w:r w:rsidRPr="00FD5AE9">
        <w:rPr>
          <w:sz w:val="24"/>
          <w:szCs w:val="24"/>
        </w:rPr>
        <w:t xml:space="preserve">Since </w:t>
      </w:r>
      <w:r w:rsidR="00126B8C">
        <w:rPr>
          <w:sz w:val="24"/>
          <w:szCs w:val="24"/>
        </w:rPr>
        <w:t>both parser &amp;</w:t>
      </w:r>
      <w:r w:rsidRPr="00FD5AE9">
        <w:rPr>
          <w:sz w:val="24"/>
          <w:szCs w:val="24"/>
        </w:rPr>
        <w:t xml:space="preserve"> viewer will be aimed at a low-per</w:t>
      </w:r>
      <w:r w:rsidR="00443BB7">
        <w:rPr>
          <w:sz w:val="24"/>
          <w:szCs w:val="24"/>
        </w:rPr>
        <w:t xml:space="preserve">formance computer, there is no </w:t>
      </w:r>
      <w:r w:rsidRPr="00FD5AE9">
        <w:rPr>
          <w:sz w:val="24"/>
          <w:szCs w:val="24"/>
        </w:rPr>
        <w:t xml:space="preserve">extra computing facility required for this project. Frameworks and utilities that will be used must be open-source. </w:t>
      </w:r>
      <w:r w:rsidR="00765337" w:rsidRPr="00FD5AE9">
        <w:rPr>
          <w:sz w:val="24"/>
          <w:szCs w:val="24"/>
        </w:rPr>
        <w:t xml:space="preserve">The project should remain cross-platform, regardless of the chosen direction (i.e. Unity development or some other OpenGL frameworks). </w:t>
      </w:r>
    </w:p>
    <w:p w14:paraId="62DDBABC" w14:textId="77777777" w:rsidR="00765337" w:rsidRDefault="00765337" w:rsidP="00DE1771">
      <w:pPr>
        <w:pStyle w:val="Body"/>
      </w:pPr>
    </w:p>
    <w:p w14:paraId="6FDD51C5" w14:textId="6DE72F9C" w:rsidR="00765337" w:rsidRDefault="00765337" w:rsidP="00765337">
      <w:pPr>
        <w:pStyle w:val="Heading2"/>
      </w:pPr>
      <w:r>
        <w:t>Anticipated length</w:t>
      </w:r>
    </w:p>
    <w:p w14:paraId="2BCCDFC8" w14:textId="77777777" w:rsidR="00765337" w:rsidRDefault="00765337" w:rsidP="00DE1771">
      <w:pPr>
        <w:pStyle w:val="Body"/>
      </w:pPr>
    </w:p>
    <w:p w14:paraId="591A6590" w14:textId="32058A7C" w:rsidR="00765337" w:rsidRPr="00FD5AE9" w:rsidRDefault="000D6ACB" w:rsidP="00DE1771">
      <w:pPr>
        <w:pStyle w:val="Body"/>
        <w:rPr>
          <w:sz w:val="24"/>
          <w:szCs w:val="24"/>
        </w:rPr>
      </w:pPr>
      <w:r w:rsidRPr="00FD5AE9">
        <w:rPr>
          <w:sz w:val="24"/>
          <w:szCs w:val="24"/>
        </w:rPr>
        <w:t>Time wise, this project</w:t>
      </w:r>
      <w:r w:rsidR="00765337" w:rsidRPr="00FD5AE9">
        <w:rPr>
          <w:sz w:val="24"/>
          <w:szCs w:val="24"/>
        </w:rPr>
        <w:t xml:space="preserve"> highly depends on the </w:t>
      </w:r>
      <w:r w:rsidRPr="00FD5AE9">
        <w:rPr>
          <w:sz w:val="24"/>
          <w:szCs w:val="24"/>
        </w:rPr>
        <w:t>number of interactivity features that the system will support. Therefore, it will be important to develop a</w:t>
      </w:r>
      <w:r w:rsidR="00454EC6" w:rsidRPr="00FD5AE9">
        <w:rPr>
          <w:sz w:val="24"/>
          <w:szCs w:val="24"/>
        </w:rPr>
        <w:t>n</w:t>
      </w:r>
      <w:r w:rsidRPr="00FD5AE9">
        <w:rPr>
          <w:sz w:val="24"/>
          <w:szCs w:val="24"/>
        </w:rPr>
        <w:t xml:space="preserve"> efficient and adaptable data parser, such that it can be modified to produce more metadata for the viewer</w:t>
      </w:r>
      <w:r w:rsidR="00D23ED9" w:rsidRPr="00FD5AE9">
        <w:rPr>
          <w:sz w:val="24"/>
          <w:szCs w:val="24"/>
        </w:rPr>
        <w:t>,</w:t>
      </w:r>
      <w:r w:rsidRPr="00FD5AE9">
        <w:rPr>
          <w:sz w:val="24"/>
          <w:szCs w:val="24"/>
        </w:rPr>
        <w:t xml:space="preserve"> if needed. </w:t>
      </w:r>
      <w:r w:rsidR="00D23ED9" w:rsidRPr="00FD5AE9">
        <w:rPr>
          <w:sz w:val="24"/>
          <w:szCs w:val="24"/>
        </w:rPr>
        <w:t>Since we already have some preliminary code</w:t>
      </w:r>
      <w:r w:rsidR="001F2C4B" w:rsidRPr="00FD5AE9">
        <w:rPr>
          <w:sz w:val="24"/>
          <w:szCs w:val="24"/>
        </w:rPr>
        <w:t xml:space="preserve"> for both data parser and the </w:t>
      </w:r>
      <w:r w:rsidR="001F2C4B" w:rsidRPr="00FD5AE9">
        <w:rPr>
          <w:sz w:val="24"/>
          <w:szCs w:val="24"/>
        </w:rPr>
        <w:lastRenderedPageBreak/>
        <w:t>visualizer</w:t>
      </w:r>
      <w:r w:rsidR="00D23ED9" w:rsidRPr="00FD5AE9">
        <w:rPr>
          <w:sz w:val="24"/>
          <w:szCs w:val="24"/>
        </w:rPr>
        <w:t xml:space="preserve">, and know where its weaknesses are, data parsing step should require no more than a month or 1.5 month of development. This leaves another 2 – 1.5 month to develop the viewer, evaluate it and wrap up the project by perhaps writing a short paper. </w:t>
      </w:r>
      <w:r w:rsidR="001F2C4B" w:rsidRPr="00FD5AE9">
        <w:rPr>
          <w:sz w:val="24"/>
          <w:szCs w:val="24"/>
        </w:rPr>
        <w:t xml:space="preserve">Of course, these length estimations should be changed if we take the decision to use Unity for this project. </w:t>
      </w:r>
    </w:p>
    <w:p w14:paraId="0A2B165C" w14:textId="77777777" w:rsidR="001F2C4B" w:rsidRDefault="001F2C4B" w:rsidP="00DE1771">
      <w:pPr>
        <w:pStyle w:val="Body"/>
      </w:pPr>
    </w:p>
    <w:p w14:paraId="6AD16110" w14:textId="48A3EE58" w:rsidR="00CF4CA5" w:rsidRDefault="00CF4CA5" w:rsidP="00CF4CA5">
      <w:pPr>
        <w:pStyle w:val="Heading2"/>
      </w:pPr>
      <w:r>
        <w:t xml:space="preserve">Anticipated </w:t>
      </w:r>
      <w:r w:rsidR="00C80980">
        <w:t>outcome</w:t>
      </w:r>
    </w:p>
    <w:p w14:paraId="199E8054" w14:textId="77777777" w:rsidR="001F2C4B" w:rsidRDefault="001F2C4B" w:rsidP="00DE1771">
      <w:pPr>
        <w:pStyle w:val="Body"/>
      </w:pPr>
    </w:p>
    <w:p w14:paraId="650F6F16" w14:textId="00366D72" w:rsidR="00DE1771" w:rsidRPr="00443BB7" w:rsidRDefault="00EF22A2" w:rsidP="00DE1771">
      <w:pPr>
        <w:pStyle w:val="Body"/>
        <w:rPr>
          <w:sz w:val="24"/>
          <w:szCs w:val="24"/>
        </w:rPr>
      </w:pPr>
      <w:r w:rsidRPr="00443BB7">
        <w:rPr>
          <w:sz w:val="24"/>
          <w:szCs w:val="24"/>
        </w:rPr>
        <w:t>The main goal is to build a complete frequent pattern visualization system and evaluate if 3D</w:t>
      </w:r>
      <w:r w:rsidR="00B71679" w:rsidRPr="00443BB7">
        <w:rPr>
          <w:sz w:val="24"/>
          <w:szCs w:val="24"/>
        </w:rPr>
        <w:t xml:space="preserve"> visualization </w:t>
      </w:r>
      <w:r w:rsidRPr="00443BB7">
        <w:rPr>
          <w:sz w:val="24"/>
          <w:szCs w:val="24"/>
        </w:rPr>
        <w:t>is of any potential benefit for visualizing this particular type of data</w:t>
      </w:r>
      <w:r w:rsidR="00363E36" w:rsidRPr="00443BB7">
        <w:rPr>
          <w:sz w:val="24"/>
          <w:szCs w:val="24"/>
        </w:rPr>
        <w:t xml:space="preserve"> over</w:t>
      </w:r>
      <w:r w:rsidR="000F4829" w:rsidRPr="00443BB7">
        <w:rPr>
          <w:sz w:val="24"/>
          <w:szCs w:val="24"/>
        </w:rPr>
        <w:t xml:space="preserve"> existing</w:t>
      </w:r>
      <w:r w:rsidR="00363E36" w:rsidRPr="00443BB7">
        <w:rPr>
          <w:sz w:val="24"/>
          <w:szCs w:val="24"/>
        </w:rPr>
        <w:t xml:space="preserve"> 2D </w:t>
      </w:r>
      <w:r w:rsidR="000F4829" w:rsidRPr="00443BB7">
        <w:rPr>
          <w:sz w:val="24"/>
          <w:szCs w:val="24"/>
        </w:rPr>
        <w:t>visualizations</w:t>
      </w:r>
      <w:r w:rsidRPr="00443BB7">
        <w:rPr>
          <w:sz w:val="24"/>
          <w:szCs w:val="24"/>
        </w:rPr>
        <w:t>.</w:t>
      </w:r>
      <w:r w:rsidR="00363E36" w:rsidRPr="00443BB7">
        <w:rPr>
          <w:sz w:val="24"/>
          <w:szCs w:val="24"/>
        </w:rPr>
        <w:t xml:space="preserve"> </w:t>
      </w:r>
      <w:r w:rsidR="00443BB7">
        <w:rPr>
          <w:sz w:val="24"/>
          <w:szCs w:val="24"/>
        </w:rPr>
        <w:t xml:space="preserve">In addition, this project should produce suggestions about different data representations that can be used to visualize frequent pattern mining results. </w:t>
      </w:r>
      <w:r w:rsidR="00126B8C" w:rsidRPr="00443BB7">
        <w:rPr>
          <w:sz w:val="24"/>
          <w:szCs w:val="24"/>
        </w:rPr>
        <w:t xml:space="preserve"> </w:t>
      </w:r>
    </w:p>
    <w:p w14:paraId="15B4A022" w14:textId="77777777" w:rsidR="004371DE" w:rsidRDefault="004371DE" w:rsidP="00DE1771">
      <w:pPr>
        <w:pStyle w:val="Body"/>
      </w:pPr>
    </w:p>
    <w:p w14:paraId="1C2599E1" w14:textId="4F1F0E02" w:rsidR="00DE1771" w:rsidRDefault="004371DE" w:rsidP="004371DE">
      <w:pPr>
        <w:pStyle w:val="Heading2"/>
      </w:pPr>
      <w:r>
        <w:t>References</w:t>
      </w:r>
    </w:p>
    <w:p w14:paraId="4027E6CA" w14:textId="77777777" w:rsidR="004371DE" w:rsidRPr="004371DE" w:rsidRDefault="004371DE" w:rsidP="004371DE">
      <w:pPr>
        <w:pStyle w:val="Body"/>
      </w:pPr>
    </w:p>
    <w:p w14:paraId="15F4D035" w14:textId="77777777" w:rsidR="0057673F" w:rsidRPr="0057673F" w:rsidRDefault="0057673F" w:rsidP="0057673F">
      <w:pPr>
        <w:pStyle w:val="Bibliography"/>
        <w:rPr>
          <w:rFonts w:ascii="Helvetica" w:hAnsi="Arial Unicode MS"/>
          <w:color w:val="000000"/>
          <w:sz w:val="22"/>
        </w:rPr>
      </w:pPr>
      <w:r>
        <w:rPr>
          <w:rFonts w:hAnsi="Arial Unicode MS" w:cs="Arial Unicode MS"/>
        </w:rPr>
        <w:fldChar w:fldCharType="begin"/>
      </w:r>
      <w:r>
        <w:rPr>
          <w:rFonts w:hAnsi="Arial Unicode MS" w:cs="Arial Unicode MS"/>
        </w:rPr>
        <w:instrText xml:space="preserve"> ADDIN ZOTERO_BIBL {"custom":[]} CSL_BIBLIOGRAPHY </w:instrText>
      </w:r>
      <w:r>
        <w:rPr>
          <w:rFonts w:hAnsi="Arial Unicode MS" w:cs="Arial Unicode MS"/>
        </w:rPr>
        <w:fldChar w:fldCharType="separate"/>
      </w:r>
      <w:r w:rsidRPr="0057673F">
        <w:rPr>
          <w:rFonts w:ascii="Helvetica" w:hAnsi="Arial Unicode MS"/>
          <w:color w:val="000000"/>
          <w:sz w:val="22"/>
        </w:rPr>
        <w:t>[1]</w:t>
      </w:r>
      <w:r w:rsidRPr="0057673F">
        <w:rPr>
          <w:rFonts w:ascii="Helvetica" w:hAnsi="Arial Unicode MS"/>
          <w:color w:val="000000"/>
          <w:sz w:val="22"/>
        </w:rPr>
        <w:tab/>
        <w:t xml:space="preserve">C. K.-S. Leung, P. P. Irani, and C. L. Carmichael, </w:t>
      </w:r>
      <w:r w:rsidRPr="0057673F">
        <w:rPr>
          <w:rFonts w:ascii="Helvetica" w:hAnsi="Arial Unicode MS"/>
          <w:color w:val="000000"/>
          <w:sz w:val="22"/>
        </w:rPr>
        <w:t>“</w:t>
      </w:r>
      <w:r w:rsidRPr="0057673F">
        <w:rPr>
          <w:rFonts w:ascii="Helvetica" w:hAnsi="Arial Unicode MS"/>
          <w:color w:val="000000"/>
          <w:sz w:val="22"/>
        </w:rPr>
        <w:t>FIsViz: A Frequent Itemset Visualizer,</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Advances in Knowledge Discovery and Data Mining</w:t>
      </w:r>
      <w:r w:rsidRPr="0057673F">
        <w:rPr>
          <w:rFonts w:ascii="Helvetica" w:hAnsi="Arial Unicode MS"/>
          <w:color w:val="000000"/>
          <w:sz w:val="22"/>
        </w:rPr>
        <w:t>, T. Washio, E. Suzuki, K. M. Ting, and A. Inokuchi, Eds. Springer Berlin Heidelberg, 2008, pp. 644</w:t>
      </w:r>
      <w:r w:rsidRPr="0057673F">
        <w:rPr>
          <w:rFonts w:ascii="Helvetica" w:hAnsi="Arial Unicode MS"/>
          <w:color w:val="000000"/>
          <w:sz w:val="22"/>
        </w:rPr>
        <w:t>–</w:t>
      </w:r>
      <w:r w:rsidRPr="0057673F">
        <w:rPr>
          <w:rFonts w:ascii="Helvetica" w:hAnsi="Arial Unicode MS"/>
          <w:color w:val="000000"/>
          <w:sz w:val="22"/>
        </w:rPr>
        <w:t>652.</w:t>
      </w:r>
    </w:p>
    <w:p w14:paraId="6BE444FD"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[2]</w:t>
      </w:r>
      <w:r w:rsidRPr="0057673F">
        <w:rPr>
          <w:rFonts w:ascii="Helvetica" w:hAnsi="Arial Unicode MS"/>
          <w:color w:val="000000"/>
          <w:sz w:val="22"/>
        </w:rPr>
        <w:tab/>
        <w:t xml:space="preserve">C. K.-S. Leung and C. L. Carmichael, </w:t>
      </w:r>
      <w:r w:rsidRPr="0057673F">
        <w:rPr>
          <w:rFonts w:ascii="Helvetica" w:hAnsi="Arial Unicode MS"/>
          <w:color w:val="000000"/>
          <w:sz w:val="22"/>
        </w:rPr>
        <w:t>“</w:t>
      </w:r>
      <w:r w:rsidRPr="0057673F">
        <w:rPr>
          <w:rFonts w:ascii="Helvetica" w:hAnsi="Arial Unicode MS"/>
          <w:color w:val="000000"/>
          <w:sz w:val="22"/>
        </w:rPr>
        <w:t>FpViz: A Visualizer for Frequent Pattern Mining,</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ACM SIGKDD Workshop on Visual Analytics and Knowledge Discovery: Integrating Automated Analysis with Interactive Exploration</w:t>
      </w:r>
      <w:r w:rsidRPr="0057673F">
        <w:rPr>
          <w:rFonts w:ascii="Helvetica" w:hAnsi="Arial Unicode MS"/>
          <w:color w:val="000000"/>
          <w:sz w:val="22"/>
        </w:rPr>
        <w:t>, New York, NY, USA, 2009, pp. 30</w:t>
      </w:r>
      <w:r w:rsidRPr="0057673F">
        <w:rPr>
          <w:rFonts w:ascii="Helvetica" w:hAnsi="Arial Unicode MS"/>
          <w:color w:val="000000"/>
          <w:sz w:val="22"/>
        </w:rPr>
        <w:t>–</w:t>
      </w:r>
      <w:r w:rsidRPr="0057673F">
        <w:rPr>
          <w:rFonts w:ascii="Helvetica" w:hAnsi="Arial Unicode MS"/>
          <w:color w:val="000000"/>
          <w:sz w:val="22"/>
        </w:rPr>
        <w:t>39.</w:t>
      </w:r>
    </w:p>
    <w:p w14:paraId="2F377F8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[3]</w:t>
      </w:r>
      <w:r w:rsidRPr="0057673F">
        <w:rPr>
          <w:rFonts w:ascii="Helvetica" w:hAnsi="Arial Unicode MS"/>
          <w:color w:val="000000"/>
          <w:sz w:val="22"/>
        </w:rPr>
        <w:tab/>
        <w:t xml:space="preserve">Q. Kong, </w:t>
      </w:r>
      <w:r w:rsidRPr="0057673F">
        <w:rPr>
          <w:rFonts w:ascii="Helvetica" w:hAnsi="Arial Unicode MS"/>
          <w:color w:val="000000"/>
          <w:sz w:val="22"/>
        </w:rPr>
        <w:t>“</w:t>
      </w:r>
      <w:r w:rsidRPr="0057673F">
        <w:rPr>
          <w:rFonts w:ascii="Helvetica" w:hAnsi="Arial Unicode MS"/>
          <w:color w:val="000000"/>
          <w:sz w:val="22"/>
        </w:rPr>
        <w:t>Visual mining of powersets with large alphabets,</w:t>
      </w:r>
      <w:r w:rsidRPr="0057673F">
        <w:rPr>
          <w:rFonts w:ascii="Helvetica" w:hAnsi="Arial Unicode MS"/>
          <w:color w:val="000000"/>
          <w:sz w:val="22"/>
        </w:rPr>
        <w:t>”</w:t>
      </w:r>
      <w:r w:rsidRPr="0057673F">
        <w:rPr>
          <w:rFonts w:ascii="Helvetica" w:hAnsi="Arial Unicode MS"/>
          <w:color w:val="000000"/>
          <w:sz w:val="22"/>
        </w:rPr>
        <w:t xml:space="preserve"> 2006.</w:t>
      </w:r>
    </w:p>
    <w:p w14:paraId="7F24C50B"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[4]</w:t>
      </w:r>
      <w:r w:rsidRPr="0057673F">
        <w:rPr>
          <w:rFonts w:ascii="Helvetica" w:hAnsi="Arial Unicode MS"/>
          <w:color w:val="000000"/>
          <w:sz w:val="22"/>
        </w:rPr>
        <w:tab/>
        <w:t xml:space="preserve">L. Yang, </w:t>
      </w:r>
      <w:r w:rsidRPr="0057673F">
        <w:rPr>
          <w:rFonts w:ascii="Helvetica" w:hAnsi="Arial Unicode MS"/>
          <w:color w:val="000000"/>
          <w:sz w:val="22"/>
        </w:rPr>
        <w:t>“</w:t>
      </w:r>
      <w:r w:rsidRPr="0057673F">
        <w:rPr>
          <w:rFonts w:ascii="Helvetica" w:hAnsi="Arial Unicode MS"/>
          <w:color w:val="000000"/>
          <w:sz w:val="22"/>
        </w:rPr>
        <w:t>Pruning and Visualizing Generalized Association Rules in Parallel Coordinates,</w:t>
      </w:r>
      <w:r w:rsidRPr="0057673F">
        <w:rPr>
          <w:rFonts w:ascii="Helvetica" w:hAnsi="Arial Unicode MS"/>
          <w:color w:val="000000"/>
          <w:sz w:val="22"/>
        </w:rPr>
        <w:t>”</w:t>
      </w:r>
      <w:r w:rsidRPr="0057673F">
        <w:rPr>
          <w:rFonts w:ascii="Helvetica" w:hAnsi="Arial Unicode MS"/>
          <w:color w:val="000000"/>
          <w:sz w:val="22"/>
        </w:rPr>
        <w:t xml:space="preserve"> </w:t>
      </w:r>
      <w:r w:rsidRPr="0057673F">
        <w:rPr>
          <w:rFonts w:ascii="Helvetica" w:hAnsi="Arial Unicode MS"/>
          <w:i/>
          <w:iCs/>
          <w:color w:val="000000"/>
          <w:sz w:val="22"/>
        </w:rPr>
        <w:t>IEEE Trans. Knowl. Data Eng.</w:t>
      </w:r>
      <w:r w:rsidRPr="0057673F">
        <w:rPr>
          <w:rFonts w:ascii="Helvetica" w:hAnsi="Arial Unicode MS"/>
          <w:color w:val="000000"/>
          <w:sz w:val="22"/>
        </w:rPr>
        <w:t>, vol. 17, no. 1, pp. 60</w:t>
      </w:r>
      <w:r w:rsidRPr="0057673F">
        <w:rPr>
          <w:rFonts w:ascii="Helvetica" w:hAnsi="Arial Unicode MS"/>
          <w:color w:val="000000"/>
          <w:sz w:val="22"/>
        </w:rPr>
        <w:t>–</w:t>
      </w:r>
      <w:r w:rsidRPr="0057673F">
        <w:rPr>
          <w:rFonts w:ascii="Helvetica" w:hAnsi="Arial Unicode MS"/>
          <w:color w:val="000000"/>
          <w:sz w:val="22"/>
        </w:rPr>
        <w:t>70, 2005.</w:t>
      </w:r>
    </w:p>
    <w:p w14:paraId="40A83720" w14:textId="77777777" w:rsidR="0057673F" w:rsidRPr="0057673F" w:rsidRDefault="0057673F" w:rsidP="0057673F">
      <w:pPr>
        <w:pStyle w:val="Bibliography"/>
        <w:rPr>
          <w:rFonts w:ascii="Helvetica" w:hAnsi="Arial Unicode MS"/>
          <w:color w:val="000000"/>
          <w:sz w:val="22"/>
        </w:rPr>
      </w:pPr>
      <w:r w:rsidRPr="0057673F">
        <w:rPr>
          <w:rFonts w:ascii="Helvetica" w:hAnsi="Arial Unicode MS"/>
          <w:color w:val="000000"/>
          <w:sz w:val="22"/>
        </w:rPr>
        <w:t>[5]</w:t>
      </w:r>
      <w:r w:rsidRPr="0057673F">
        <w:rPr>
          <w:rFonts w:ascii="Helvetica" w:hAnsi="Arial Unicode MS"/>
          <w:color w:val="000000"/>
          <w:sz w:val="22"/>
        </w:rPr>
        <w:tab/>
        <w:t xml:space="preserve">J. Yuan, Y. Wu, and M. Yang, </w:t>
      </w:r>
      <w:r w:rsidRPr="0057673F">
        <w:rPr>
          <w:rFonts w:ascii="Helvetica" w:hAnsi="Arial Unicode MS"/>
          <w:color w:val="000000"/>
          <w:sz w:val="22"/>
        </w:rPr>
        <w:t>“</w:t>
      </w:r>
      <w:r w:rsidRPr="0057673F">
        <w:rPr>
          <w:rFonts w:ascii="Helvetica" w:hAnsi="Arial Unicode MS"/>
          <w:color w:val="000000"/>
          <w:sz w:val="22"/>
        </w:rPr>
        <w:t>From Frequent Itemsets to Semantically Meaningful Visual Patterns,</w:t>
      </w:r>
      <w:r w:rsidRPr="0057673F">
        <w:rPr>
          <w:rFonts w:ascii="Helvetica" w:hAnsi="Arial Unicode MS"/>
          <w:color w:val="000000"/>
          <w:sz w:val="22"/>
        </w:rPr>
        <w:t>”</w:t>
      </w:r>
      <w:r w:rsidRPr="0057673F">
        <w:rPr>
          <w:rFonts w:ascii="Helvetica" w:hAnsi="Arial Unicode MS"/>
          <w:color w:val="000000"/>
          <w:sz w:val="22"/>
        </w:rPr>
        <w:t xml:space="preserve"> in </w:t>
      </w:r>
      <w:r w:rsidRPr="0057673F">
        <w:rPr>
          <w:rFonts w:ascii="Helvetica" w:hAnsi="Arial Unicode MS"/>
          <w:i/>
          <w:iCs/>
          <w:color w:val="000000"/>
          <w:sz w:val="22"/>
        </w:rPr>
        <w:t>Proceedings of the 13th ACM SIGKDD International Conference on Knowledge Discovery and Data Mining</w:t>
      </w:r>
      <w:r w:rsidRPr="0057673F">
        <w:rPr>
          <w:rFonts w:ascii="Helvetica" w:hAnsi="Arial Unicode MS"/>
          <w:color w:val="000000"/>
          <w:sz w:val="22"/>
        </w:rPr>
        <w:t>, New York, NY, USA, 2007, pp. 864</w:t>
      </w:r>
      <w:r w:rsidRPr="0057673F">
        <w:rPr>
          <w:rFonts w:ascii="Helvetica" w:hAnsi="Arial Unicode MS"/>
          <w:color w:val="000000"/>
          <w:sz w:val="22"/>
        </w:rPr>
        <w:t>–</w:t>
      </w:r>
      <w:r w:rsidRPr="0057673F">
        <w:rPr>
          <w:rFonts w:ascii="Helvetica" w:hAnsi="Arial Unicode MS"/>
          <w:color w:val="000000"/>
          <w:sz w:val="22"/>
        </w:rPr>
        <w:t>873.</w:t>
      </w:r>
    </w:p>
    <w:p w14:paraId="12808BB7" w14:textId="0DFB6018" w:rsidR="00E8320D" w:rsidRPr="001009D4" w:rsidRDefault="0057673F">
      <w:pPr>
        <w:pStyle w:val="Body"/>
        <w:rPr>
          <w:rFonts w:eastAsia="Arial Unicode MS" w:hAnsi="Arial Unicode MS" w:cs="Arial Unicode MS"/>
        </w:rPr>
      </w:pPr>
      <w:r>
        <w:rPr>
          <w:rFonts w:eastAsia="Arial Unicode MS" w:hAnsi="Arial Unicode MS" w:cs="Arial Unicode MS"/>
        </w:rPr>
        <w:fldChar w:fldCharType="end"/>
      </w:r>
    </w:p>
    <w:sectPr w:rsidR="00E8320D" w:rsidRPr="001009D4">
      <w:headerReference w:type="default" r:id="rId14"/>
      <w:footerReference w:type="default" r:id="rId1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A153E5" w14:textId="77777777" w:rsidR="009D474F" w:rsidRDefault="009D474F">
      <w:r>
        <w:separator/>
      </w:r>
    </w:p>
  </w:endnote>
  <w:endnote w:type="continuationSeparator" w:id="0">
    <w:p w14:paraId="799CFF5F" w14:textId="77777777" w:rsidR="009D474F" w:rsidRDefault="009D47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Light">
    <w:altName w:val="Malgun Gothic"/>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141B0" w14:textId="77777777" w:rsidR="009D474F" w:rsidRDefault="009D474F"/>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BB7EEB" w14:textId="77777777" w:rsidR="009D474F" w:rsidRDefault="009D474F">
      <w:r>
        <w:separator/>
      </w:r>
    </w:p>
  </w:footnote>
  <w:footnote w:type="continuationSeparator" w:id="0">
    <w:p w14:paraId="59FC0587" w14:textId="77777777" w:rsidR="009D474F" w:rsidRDefault="009D474F">
      <w:r>
        <w:continuationSeparator/>
      </w:r>
    </w:p>
  </w:footnote>
  <w:footnote w:id="1">
    <w:p w14:paraId="2CE5D32D" w14:textId="68E230F3" w:rsidR="009D474F" w:rsidRDefault="009D474F">
      <w:pPr>
        <w:pStyle w:val="FootnoteText"/>
      </w:pPr>
      <w:r>
        <w:rPr>
          <w:rStyle w:val="FootnoteReference"/>
        </w:rPr>
        <w:footnoteRef/>
      </w:r>
      <w:r>
        <w:t xml:space="preserve"> For instance, if a customer purchases milk and bread, association rule mining might discover that in X% of cases a given customer also purchased butter. This information can be useful for creating for effective promotions and sales.  </w:t>
      </w:r>
    </w:p>
  </w:footnote>
  <w:footnote w:id="2">
    <w:p w14:paraId="64A983FC" w14:textId="562BD189" w:rsidR="00DD5BAF" w:rsidRDefault="00DD5BAF">
      <w:pPr>
        <w:pStyle w:val="FootnoteText"/>
      </w:pPr>
      <w:r>
        <w:rPr>
          <w:rStyle w:val="FootnoteReference"/>
        </w:rPr>
        <w:footnoteRef/>
      </w:r>
      <w:r>
        <w:t xml:space="preserve"> Domain items are unique items in a single dataset. For instance, in a dataset of a supermarket, unique items such as ‘Bread’, ‘Milk’, etc. are considered to be in a list of domain items. Any combinations on </w:t>
      </w:r>
      <w:r w:rsidR="00865B89">
        <w:t>these are not considered to be in a list of domain items</w:t>
      </w:r>
      <w:r w:rsidR="00334222">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08B3B" w14:textId="77777777" w:rsidR="009D474F" w:rsidRDefault="009D474F">
    <w:pPr>
      <w:pStyle w:val="HeaderFooter"/>
      <w:tabs>
        <w:tab w:val="clear" w:pos="9020"/>
        <w:tab w:val="center" w:pos="4680"/>
        <w:tab w:val="right" w:pos="9360"/>
      </w:tabs>
    </w:pPr>
    <w:r>
      <w:fldChar w:fldCharType="begin"/>
    </w:r>
    <w:r>
      <w:instrText xml:space="preserve"> PAGE </w:instrText>
    </w:r>
    <w:r>
      <w:fldChar w:fldCharType="separate"/>
    </w:r>
    <w:r w:rsidR="001F3B49">
      <w:rPr>
        <w:noProof/>
      </w:rPr>
      <w:t>5</w:t>
    </w:r>
    <w:r>
      <w:fldChar w:fldCharType="end"/>
    </w:r>
    <w:r>
      <w:t xml:space="preserve"> of </w:t>
    </w:r>
    <w:r>
      <w:fldChar w:fldCharType="begin"/>
    </w:r>
    <w:r>
      <w:instrText xml:space="preserve"> NUMPAGES </w:instrText>
    </w:r>
    <w:r>
      <w:fldChar w:fldCharType="separate"/>
    </w:r>
    <w:r w:rsidR="001F3B49">
      <w:rPr>
        <w:noProof/>
      </w:rPr>
      <w:t>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72249"/>
    <w:multiLevelType w:val="multilevel"/>
    <w:tmpl w:val="F7645F78"/>
    <w:styleLink w:val="Dash"/>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
    <w:nsid w:val="0AA923B3"/>
    <w:multiLevelType w:val="multilevel"/>
    <w:tmpl w:val="97700EF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2">
    <w:nsid w:val="0DB876D1"/>
    <w:multiLevelType w:val="multilevel"/>
    <w:tmpl w:val="EDF2E78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3">
    <w:nsid w:val="1CB50CA5"/>
    <w:multiLevelType w:val="multilevel"/>
    <w:tmpl w:val="A0C41D8E"/>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4">
    <w:nsid w:val="1D5B5186"/>
    <w:multiLevelType w:val="multilevel"/>
    <w:tmpl w:val="A5BEFA2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5">
    <w:nsid w:val="246B5F35"/>
    <w:multiLevelType w:val="multilevel"/>
    <w:tmpl w:val="797C0B9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6">
    <w:nsid w:val="30835ED0"/>
    <w:multiLevelType w:val="multilevel"/>
    <w:tmpl w:val="3300EFB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7">
    <w:nsid w:val="33186F75"/>
    <w:multiLevelType w:val="multilevel"/>
    <w:tmpl w:val="5E5C52D0"/>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8">
    <w:nsid w:val="39EC5016"/>
    <w:multiLevelType w:val="multilevel"/>
    <w:tmpl w:val="259E8644"/>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9">
    <w:nsid w:val="497379F4"/>
    <w:multiLevelType w:val="multilevel"/>
    <w:tmpl w:val="923CAAB0"/>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0">
    <w:nsid w:val="4A3F0CBD"/>
    <w:multiLevelType w:val="multilevel"/>
    <w:tmpl w:val="CC7ADC1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1">
    <w:nsid w:val="50296C9C"/>
    <w:multiLevelType w:val="multilevel"/>
    <w:tmpl w:val="FABEEAA6"/>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2">
    <w:nsid w:val="510E5934"/>
    <w:multiLevelType w:val="multilevel"/>
    <w:tmpl w:val="ED12727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3">
    <w:nsid w:val="5E8E28D3"/>
    <w:multiLevelType w:val="multilevel"/>
    <w:tmpl w:val="C8B2DF5A"/>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4">
    <w:nsid w:val="6BA912F6"/>
    <w:multiLevelType w:val="multilevel"/>
    <w:tmpl w:val="2832895C"/>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5">
    <w:nsid w:val="6CF83A9C"/>
    <w:multiLevelType w:val="multilevel"/>
    <w:tmpl w:val="80D4D858"/>
    <w:lvl w:ilvl="0">
      <w:numFmt w:val="bullet"/>
      <w:lvlText w:val="-"/>
      <w:lvlJc w:val="left"/>
      <w:pPr>
        <w:tabs>
          <w:tab w:val="num" w:pos="262"/>
        </w:tabs>
        <w:ind w:left="262" w:hanging="262"/>
      </w:pPr>
      <w:rPr>
        <w:position w:val="4"/>
      </w:rPr>
    </w:lvl>
    <w:lvl w:ilvl="1">
      <w:start w:val="1"/>
      <w:numFmt w:val="bullet"/>
      <w:lvlText w:val="-"/>
      <w:lvlJc w:val="left"/>
      <w:pPr>
        <w:tabs>
          <w:tab w:val="num" w:pos="502"/>
        </w:tabs>
        <w:ind w:left="502" w:hanging="262"/>
      </w:pPr>
      <w:rPr>
        <w:position w:val="4"/>
      </w:rPr>
    </w:lvl>
    <w:lvl w:ilvl="2">
      <w:start w:val="1"/>
      <w:numFmt w:val="bullet"/>
      <w:lvlText w:val="-"/>
      <w:lvlJc w:val="left"/>
      <w:pPr>
        <w:tabs>
          <w:tab w:val="num" w:pos="742"/>
        </w:tabs>
        <w:ind w:left="742" w:hanging="262"/>
      </w:pPr>
      <w:rPr>
        <w:position w:val="4"/>
      </w:rPr>
    </w:lvl>
    <w:lvl w:ilvl="3">
      <w:start w:val="1"/>
      <w:numFmt w:val="bullet"/>
      <w:lvlText w:val="-"/>
      <w:lvlJc w:val="left"/>
      <w:pPr>
        <w:tabs>
          <w:tab w:val="num" w:pos="982"/>
        </w:tabs>
        <w:ind w:left="982" w:hanging="262"/>
      </w:pPr>
      <w:rPr>
        <w:position w:val="4"/>
      </w:rPr>
    </w:lvl>
    <w:lvl w:ilvl="4">
      <w:start w:val="1"/>
      <w:numFmt w:val="bullet"/>
      <w:lvlText w:val="-"/>
      <w:lvlJc w:val="left"/>
      <w:pPr>
        <w:tabs>
          <w:tab w:val="num" w:pos="1222"/>
        </w:tabs>
        <w:ind w:left="1222" w:hanging="262"/>
      </w:pPr>
      <w:rPr>
        <w:position w:val="4"/>
      </w:rPr>
    </w:lvl>
    <w:lvl w:ilvl="5">
      <w:start w:val="1"/>
      <w:numFmt w:val="bullet"/>
      <w:lvlText w:val="-"/>
      <w:lvlJc w:val="left"/>
      <w:pPr>
        <w:tabs>
          <w:tab w:val="num" w:pos="1462"/>
        </w:tabs>
        <w:ind w:left="1462" w:hanging="262"/>
      </w:pPr>
      <w:rPr>
        <w:position w:val="4"/>
      </w:rPr>
    </w:lvl>
    <w:lvl w:ilvl="6">
      <w:start w:val="1"/>
      <w:numFmt w:val="bullet"/>
      <w:lvlText w:val="-"/>
      <w:lvlJc w:val="left"/>
      <w:pPr>
        <w:tabs>
          <w:tab w:val="num" w:pos="1702"/>
        </w:tabs>
        <w:ind w:left="1702" w:hanging="262"/>
      </w:pPr>
      <w:rPr>
        <w:position w:val="4"/>
      </w:rPr>
    </w:lvl>
    <w:lvl w:ilvl="7">
      <w:start w:val="1"/>
      <w:numFmt w:val="bullet"/>
      <w:lvlText w:val="-"/>
      <w:lvlJc w:val="left"/>
      <w:pPr>
        <w:tabs>
          <w:tab w:val="num" w:pos="1942"/>
        </w:tabs>
        <w:ind w:left="1942" w:hanging="262"/>
      </w:pPr>
      <w:rPr>
        <w:position w:val="4"/>
      </w:rPr>
    </w:lvl>
    <w:lvl w:ilvl="8">
      <w:start w:val="1"/>
      <w:numFmt w:val="bullet"/>
      <w:lvlText w:val="-"/>
      <w:lvlJc w:val="left"/>
      <w:pPr>
        <w:tabs>
          <w:tab w:val="num" w:pos="2182"/>
        </w:tabs>
        <w:ind w:left="2182" w:hanging="262"/>
      </w:pPr>
      <w:rPr>
        <w:position w:val="4"/>
      </w:rPr>
    </w:lvl>
  </w:abstractNum>
  <w:abstractNum w:abstractNumId="16">
    <w:nsid w:val="796C681D"/>
    <w:multiLevelType w:val="hybridMultilevel"/>
    <w:tmpl w:val="134EE352"/>
    <w:lvl w:ilvl="0" w:tplc="DF8A6D86">
      <w:start w:val="1"/>
      <w:numFmt w:val="bullet"/>
      <w:lvlText w:val="-"/>
      <w:lvlJc w:val="left"/>
      <w:pPr>
        <w:ind w:left="720" w:hanging="360"/>
      </w:pPr>
      <w:rPr>
        <w:rFonts w:ascii="Helvetica" w:eastAsia="Arial Unicode MS" w:hAnsi="Helvetica" w:cs="Helvetic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9"/>
  </w:num>
  <w:num w:numId="4">
    <w:abstractNumId w:val="12"/>
  </w:num>
  <w:num w:numId="5">
    <w:abstractNumId w:val="2"/>
  </w:num>
  <w:num w:numId="6">
    <w:abstractNumId w:val="1"/>
  </w:num>
  <w:num w:numId="7">
    <w:abstractNumId w:val="5"/>
  </w:num>
  <w:num w:numId="8">
    <w:abstractNumId w:val="13"/>
  </w:num>
  <w:num w:numId="9">
    <w:abstractNumId w:val="4"/>
  </w:num>
  <w:num w:numId="10">
    <w:abstractNumId w:val="15"/>
  </w:num>
  <w:num w:numId="11">
    <w:abstractNumId w:val="7"/>
  </w:num>
  <w:num w:numId="12">
    <w:abstractNumId w:val="8"/>
  </w:num>
  <w:num w:numId="13">
    <w:abstractNumId w:val="6"/>
  </w:num>
  <w:num w:numId="14">
    <w:abstractNumId w:val="14"/>
  </w:num>
  <w:num w:numId="15">
    <w:abstractNumId w:val="3"/>
  </w:num>
  <w:num w:numId="16">
    <w:abstractNumId w:val="0"/>
  </w:num>
  <w:num w:numId="17">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hincapie">
    <w15:presenceInfo w15:providerId="None" w15:userId="jhincap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320D"/>
    <w:rsid w:val="00002CDD"/>
    <w:rsid w:val="0000523B"/>
    <w:rsid w:val="00027CF8"/>
    <w:rsid w:val="00037327"/>
    <w:rsid w:val="00043FD0"/>
    <w:rsid w:val="00055807"/>
    <w:rsid w:val="000577BA"/>
    <w:rsid w:val="000605D3"/>
    <w:rsid w:val="000615AD"/>
    <w:rsid w:val="0007600D"/>
    <w:rsid w:val="00081F30"/>
    <w:rsid w:val="000B3B21"/>
    <w:rsid w:val="000D6ACB"/>
    <w:rsid w:val="000E54BE"/>
    <w:rsid w:val="000E5F98"/>
    <w:rsid w:val="000F182A"/>
    <w:rsid w:val="000F4829"/>
    <w:rsid w:val="001009D4"/>
    <w:rsid w:val="00126B8C"/>
    <w:rsid w:val="00146B1D"/>
    <w:rsid w:val="00152C5F"/>
    <w:rsid w:val="00152E09"/>
    <w:rsid w:val="001543E1"/>
    <w:rsid w:val="00165951"/>
    <w:rsid w:val="001662C6"/>
    <w:rsid w:val="00173EA9"/>
    <w:rsid w:val="0017510E"/>
    <w:rsid w:val="0018186C"/>
    <w:rsid w:val="00190F98"/>
    <w:rsid w:val="00191B25"/>
    <w:rsid w:val="001A1FC5"/>
    <w:rsid w:val="001D00BA"/>
    <w:rsid w:val="001D0D7B"/>
    <w:rsid w:val="001D6554"/>
    <w:rsid w:val="001F2C4B"/>
    <w:rsid w:val="001F3B49"/>
    <w:rsid w:val="00201797"/>
    <w:rsid w:val="002223F2"/>
    <w:rsid w:val="002261AF"/>
    <w:rsid w:val="00242E9A"/>
    <w:rsid w:val="002443EE"/>
    <w:rsid w:val="00250E9D"/>
    <w:rsid w:val="00252645"/>
    <w:rsid w:val="00263452"/>
    <w:rsid w:val="0026497D"/>
    <w:rsid w:val="00266341"/>
    <w:rsid w:val="002745CF"/>
    <w:rsid w:val="00275A53"/>
    <w:rsid w:val="00276BF3"/>
    <w:rsid w:val="002848A4"/>
    <w:rsid w:val="002909D1"/>
    <w:rsid w:val="002A212F"/>
    <w:rsid w:val="002C59E0"/>
    <w:rsid w:val="002D125C"/>
    <w:rsid w:val="002D1B93"/>
    <w:rsid w:val="002F3781"/>
    <w:rsid w:val="00313E9A"/>
    <w:rsid w:val="00314C3D"/>
    <w:rsid w:val="00330B3F"/>
    <w:rsid w:val="00334222"/>
    <w:rsid w:val="003467F3"/>
    <w:rsid w:val="00363E36"/>
    <w:rsid w:val="0036602C"/>
    <w:rsid w:val="003753D0"/>
    <w:rsid w:val="00382217"/>
    <w:rsid w:val="0039494F"/>
    <w:rsid w:val="003B55AA"/>
    <w:rsid w:val="003B5926"/>
    <w:rsid w:val="003D6FC7"/>
    <w:rsid w:val="00400E8E"/>
    <w:rsid w:val="00431156"/>
    <w:rsid w:val="004371DE"/>
    <w:rsid w:val="00443BB7"/>
    <w:rsid w:val="00454EC6"/>
    <w:rsid w:val="00455345"/>
    <w:rsid w:val="00456F45"/>
    <w:rsid w:val="00460300"/>
    <w:rsid w:val="00462FFA"/>
    <w:rsid w:val="00472A04"/>
    <w:rsid w:val="004922D3"/>
    <w:rsid w:val="004B1A82"/>
    <w:rsid w:val="004B4DB2"/>
    <w:rsid w:val="004B5FCB"/>
    <w:rsid w:val="004C1A76"/>
    <w:rsid w:val="004E3A5F"/>
    <w:rsid w:val="004F3B10"/>
    <w:rsid w:val="0051485C"/>
    <w:rsid w:val="005269A9"/>
    <w:rsid w:val="00541422"/>
    <w:rsid w:val="0057673F"/>
    <w:rsid w:val="005858F0"/>
    <w:rsid w:val="0059084F"/>
    <w:rsid w:val="005955A3"/>
    <w:rsid w:val="005A0D9E"/>
    <w:rsid w:val="005A6303"/>
    <w:rsid w:val="005D30F2"/>
    <w:rsid w:val="005D4D5C"/>
    <w:rsid w:val="005E0DCA"/>
    <w:rsid w:val="005E17B6"/>
    <w:rsid w:val="005F638A"/>
    <w:rsid w:val="00602817"/>
    <w:rsid w:val="00603494"/>
    <w:rsid w:val="006051FB"/>
    <w:rsid w:val="00634959"/>
    <w:rsid w:val="00641996"/>
    <w:rsid w:val="00642921"/>
    <w:rsid w:val="00661A83"/>
    <w:rsid w:val="00685197"/>
    <w:rsid w:val="006A4E2F"/>
    <w:rsid w:val="006C1E25"/>
    <w:rsid w:val="006C4419"/>
    <w:rsid w:val="006C571B"/>
    <w:rsid w:val="006E20FE"/>
    <w:rsid w:val="006E3E04"/>
    <w:rsid w:val="006F4E5D"/>
    <w:rsid w:val="007042EA"/>
    <w:rsid w:val="00710B28"/>
    <w:rsid w:val="00720E38"/>
    <w:rsid w:val="00725122"/>
    <w:rsid w:val="00732596"/>
    <w:rsid w:val="00737DCE"/>
    <w:rsid w:val="00754C3D"/>
    <w:rsid w:val="00761194"/>
    <w:rsid w:val="00765337"/>
    <w:rsid w:val="00791D57"/>
    <w:rsid w:val="007B70EE"/>
    <w:rsid w:val="007E2826"/>
    <w:rsid w:val="007E7F44"/>
    <w:rsid w:val="008168D5"/>
    <w:rsid w:val="00822281"/>
    <w:rsid w:val="008270E4"/>
    <w:rsid w:val="00836EF5"/>
    <w:rsid w:val="008640E7"/>
    <w:rsid w:val="00865B89"/>
    <w:rsid w:val="008660C3"/>
    <w:rsid w:val="008B5164"/>
    <w:rsid w:val="008B678D"/>
    <w:rsid w:val="008C210C"/>
    <w:rsid w:val="008D71C6"/>
    <w:rsid w:val="008E04FA"/>
    <w:rsid w:val="008F1BEB"/>
    <w:rsid w:val="008F37E4"/>
    <w:rsid w:val="00900535"/>
    <w:rsid w:val="00903696"/>
    <w:rsid w:val="0092161F"/>
    <w:rsid w:val="009253F2"/>
    <w:rsid w:val="00951B57"/>
    <w:rsid w:val="00953D32"/>
    <w:rsid w:val="00980EE6"/>
    <w:rsid w:val="00981FDE"/>
    <w:rsid w:val="0098259A"/>
    <w:rsid w:val="009A69A4"/>
    <w:rsid w:val="009D17B0"/>
    <w:rsid w:val="009D474F"/>
    <w:rsid w:val="009D6346"/>
    <w:rsid w:val="00A20093"/>
    <w:rsid w:val="00A26473"/>
    <w:rsid w:val="00A30D5F"/>
    <w:rsid w:val="00A576BA"/>
    <w:rsid w:val="00A73CF9"/>
    <w:rsid w:val="00A94D6A"/>
    <w:rsid w:val="00AB09F3"/>
    <w:rsid w:val="00AE67F4"/>
    <w:rsid w:val="00AE6C21"/>
    <w:rsid w:val="00B021D5"/>
    <w:rsid w:val="00B05AF0"/>
    <w:rsid w:val="00B242BD"/>
    <w:rsid w:val="00B71679"/>
    <w:rsid w:val="00B7665F"/>
    <w:rsid w:val="00B8108C"/>
    <w:rsid w:val="00B94BA9"/>
    <w:rsid w:val="00BA11E1"/>
    <w:rsid w:val="00BB05E2"/>
    <w:rsid w:val="00BB1457"/>
    <w:rsid w:val="00BD3011"/>
    <w:rsid w:val="00BE299B"/>
    <w:rsid w:val="00BE6DBE"/>
    <w:rsid w:val="00BE6DE1"/>
    <w:rsid w:val="00C15912"/>
    <w:rsid w:val="00C16B73"/>
    <w:rsid w:val="00C21423"/>
    <w:rsid w:val="00C3267E"/>
    <w:rsid w:val="00C653C1"/>
    <w:rsid w:val="00C80980"/>
    <w:rsid w:val="00C82C71"/>
    <w:rsid w:val="00C839F0"/>
    <w:rsid w:val="00C84FAC"/>
    <w:rsid w:val="00CB6303"/>
    <w:rsid w:val="00CC3425"/>
    <w:rsid w:val="00CD0F42"/>
    <w:rsid w:val="00CF4CA5"/>
    <w:rsid w:val="00D03F63"/>
    <w:rsid w:val="00D12DAB"/>
    <w:rsid w:val="00D23ED9"/>
    <w:rsid w:val="00D3455E"/>
    <w:rsid w:val="00D63540"/>
    <w:rsid w:val="00D802E5"/>
    <w:rsid w:val="00D967FA"/>
    <w:rsid w:val="00DA5ACB"/>
    <w:rsid w:val="00DD4AA8"/>
    <w:rsid w:val="00DD5BAF"/>
    <w:rsid w:val="00DE1771"/>
    <w:rsid w:val="00DE55C8"/>
    <w:rsid w:val="00E1139E"/>
    <w:rsid w:val="00E13F3C"/>
    <w:rsid w:val="00E17505"/>
    <w:rsid w:val="00E3721F"/>
    <w:rsid w:val="00E57F9C"/>
    <w:rsid w:val="00E65C32"/>
    <w:rsid w:val="00E75DDD"/>
    <w:rsid w:val="00E8320D"/>
    <w:rsid w:val="00ED0183"/>
    <w:rsid w:val="00EE1D55"/>
    <w:rsid w:val="00EE2D94"/>
    <w:rsid w:val="00EE52FA"/>
    <w:rsid w:val="00EF22A2"/>
    <w:rsid w:val="00F1571B"/>
    <w:rsid w:val="00F21FB8"/>
    <w:rsid w:val="00F2593F"/>
    <w:rsid w:val="00F25D26"/>
    <w:rsid w:val="00F36248"/>
    <w:rsid w:val="00F5334E"/>
    <w:rsid w:val="00F53E43"/>
    <w:rsid w:val="00F67616"/>
    <w:rsid w:val="00F7259B"/>
    <w:rsid w:val="00F82194"/>
    <w:rsid w:val="00F864A4"/>
    <w:rsid w:val="00F8655E"/>
    <w:rsid w:val="00FC5E25"/>
    <w:rsid w:val="00FD5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F0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 w:type="paragraph" w:styleId="FootnoteText">
    <w:name w:val="footnote text"/>
    <w:basedOn w:val="Normal"/>
    <w:link w:val="FootnoteTextChar"/>
    <w:uiPriority w:val="99"/>
    <w:unhideWhenUsed/>
    <w:rsid w:val="008F37E4"/>
  </w:style>
  <w:style w:type="character" w:customStyle="1" w:styleId="FootnoteTextChar">
    <w:name w:val="Footnote Text Char"/>
    <w:basedOn w:val="DefaultParagraphFont"/>
    <w:link w:val="FootnoteText"/>
    <w:uiPriority w:val="99"/>
    <w:rsid w:val="008F37E4"/>
    <w:rPr>
      <w:sz w:val="24"/>
      <w:szCs w:val="24"/>
    </w:rPr>
  </w:style>
  <w:style w:type="character" w:styleId="FootnoteReference">
    <w:name w:val="footnote reference"/>
    <w:basedOn w:val="DefaultParagraphFont"/>
    <w:uiPriority w:val="99"/>
    <w:unhideWhenUsed/>
    <w:rsid w:val="008F37E4"/>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outlineLvl w:val="1"/>
    </w:pPr>
    <w:rPr>
      <w:rFonts w:ascii="Helvetica" w:hAnsi="Arial Unicode MS" w:cs="Arial Unicode MS"/>
      <w:b/>
      <w:bCs/>
      <w:color w:val="000000"/>
      <w:sz w:val="32"/>
      <w:szCs w:val="32"/>
    </w:rPr>
  </w:style>
  <w:style w:type="paragraph" w:styleId="Heading3">
    <w:name w:val="heading 3"/>
    <w:next w:val="Body4"/>
    <w:pPr>
      <w:spacing w:before="360" w:after="40" w:line="288" w:lineRule="auto"/>
      <w:outlineLvl w:val="2"/>
    </w:pPr>
    <w:rPr>
      <w:rFonts w:ascii="Helvetica Light" w:hAnsi="Arial Unicode MS"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paragraph" w:styleId="Caption">
    <w:name w:val="caption"/>
    <w:pPr>
      <w:tabs>
        <w:tab w:val="left" w:pos="1150"/>
      </w:tabs>
    </w:pPr>
    <w:rPr>
      <w:rFonts w:ascii="Helvetica" w:hAnsi="Arial Unicode MS" w:cs="Arial Unicode MS"/>
      <w:b/>
      <w:bCs/>
      <w:caps/>
      <w:color w:val="000000"/>
    </w:rPr>
  </w:style>
  <w:style w:type="numbering" w:customStyle="1" w:styleId="Dash">
    <w:name w:val="Dash"/>
    <w:pPr>
      <w:numPr>
        <w:numId w:val="16"/>
      </w:numPr>
    </w:pPr>
  </w:style>
  <w:style w:type="paragraph" w:customStyle="1" w:styleId="Label">
    <w:name w:val="Label"/>
    <w:pPr>
      <w:jc w:val="center"/>
    </w:pPr>
    <w:rPr>
      <w:rFonts w:ascii="Helvetica" w:hAnsi="Arial Unicode MS" w:cs="Arial Unicode MS"/>
      <w:color w:val="FEFEFE"/>
      <w:sz w:val="24"/>
      <w:szCs w:val="24"/>
      <w14:shadow w14:blurRad="50800" w14:dist="35991" w14:dir="2700000" w14:sx="100000" w14:sy="100000" w14:kx="0" w14:ky="0" w14:algn="tl">
        <w14:srgbClr w14:val="000000">
          <w14:alpha w14:val="68965"/>
        </w14:srgbClr>
      </w14:shadow>
    </w:rPr>
  </w:style>
  <w:style w:type="character" w:styleId="CommentReference">
    <w:name w:val="annotation reference"/>
    <w:basedOn w:val="DefaultParagraphFont"/>
    <w:uiPriority w:val="99"/>
    <w:semiHidden/>
    <w:unhideWhenUsed/>
    <w:rsid w:val="00CD0F42"/>
    <w:rPr>
      <w:sz w:val="18"/>
      <w:szCs w:val="18"/>
    </w:rPr>
  </w:style>
  <w:style w:type="paragraph" w:styleId="CommentText">
    <w:name w:val="annotation text"/>
    <w:basedOn w:val="Normal"/>
    <w:link w:val="CommentTextChar"/>
    <w:uiPriority w:val="99"/>
    <w:semiHidden/>
    <w:unhideWhenUsed/>
    <w:rsid w:val="00CD0F42"/>
  </w:style>
  <w:style w:type="character" w:customStyle="1" w:styleId="CommentTextChar">
    <w:name w:val="Comment Text Char"/>
    <w:basedOn w:val="DefaultParagraphFont"/>
    <w:link w:val="CommentText"/>
    <w:uiPriority w:val="99"/>
    <w:semiHidden/>
    <w:rsid w:val="00CD0F42"/>
    <w:rPr>
      <w:sz w:val="24"/>
      <w:szCs w:val="24"/>
    </w:rPr>
  </w:style>
  <w:style w:type="paragraph" w:styleId="CommentSubject">
    <w:name w:val="annotation subject"/>
    <w:basedOn w:val="CommentText"/>
    <w:next w:val="CommentText"/>
    <w:link w:val="CommentSubjectChar"/>
    <w:uiPriority w:val="99"/>
    <w:semiHidden/>
    <w:unhideWhenUsed/>
    <w:rsid w:val="00CD0F42"/>
    <w:rPr>
      <w:b/>
      <w:bCs/>
      <w:sz w:val="20"/>
      <w:szCs w:val="20"/>
    </w:rPr>
  </w:style>
  <w:style w:type="character" w:customStyle="1" w:styleId="CommentSubjectChar">
    <w:name w:val="Comment Subject Char"/>
    <w:basedOn w:val="CommentTextChar"/>
    <w:link w:val="CommentSubject"/>
    <w:uiPriority w:val="99"/>
    <w:semiHidden/>
    <w:rsid w:val="00CD0F42"/>
    <w:rPr>
      <w:b/>
      <w:bCs/>
      <w:sz w:val="24"/>
      <w:szCs w:val="24"/>
    </w:rPr>
  </w:style>
  <w:style w:type="paragraph" w:styleId="BalloonText">
    <w:name w:val="Balloon Text"/>
    <w:basedOn w:val="Normal"/>
    <w:link w:val="BalloonTextChar"/>
    <w:uiPriority w:val="99"/>
    <w:semiHidden/>
    <w:unhideWhenUsed/>
    <w:rsid w:val="00CD0F42"/>
    <w:rPr>
      <w:rFonts w:ascii="Lucida Grande" w:hAnsi="Lucida Grande"/>
      <w:sz w:val="18"/>
      <w:szCs w:val="18"/>
    </w:rPr>
  </w:style>
  <w:style w:type="character" w:customStyle="1" w:styleId="BalloonTextChar">
    <w:name w:val="Balloon Text Char"/>
    <w:basedOn w:val="DefaultParagraphFont"/>
    <w:link w:val="BalloonText"/>
    <w:uiPriority w:val="99"/>
    <w:semiHidden/>
    <w:rsid w:val="00CD0F42"/>
    <w:rPr>
      <w:rFonts w:ascii="Lucida Grande" w:hAnsi="Lucida Grande"/>
      <w:sz w:val="18"/>
      <w:szCs w:val="18"/>
    </w:rPr>
  </w:style>
  <w:style w:type="paragraph" w:styleId="Bibliography">
    <w:name w:val="Bibliography"/>
    <w:basedOn w:val="Normal"/>
    <w:next w:val="Normal"/>
    <w:uiPriority w:val="37"/>
    <w:unhideWhenUsed/>
    <w:rsid w:val="0057673F"/>
    <w:pPr>
      <w:tabs>
        <w:tab w:val="left" w:pos="380"/>
      </w:tabs>
      <w:ind w:left="384" w:hanging="384"/>
    </w:pPr>
  </w:style>
  <w:style w:type="paragraph" w:styleId="FootnoteText">
    <w:name w:val="footnote text"/>
    <w:basedOn w:val="Normal"/>
    <w:link w:val="FootnoteTextChar"/>
    <w:uiPriority w:val="99"/>
    <w:unhideWhenUsed/>
    <w:rsid w:val="008F37E4"/>
  </w:style>
  <w:style w:type="character" w:customStyle="1" w:styleId="FootnoteTextChar">
    <w:name w:val="Footnote Text Char"/>
    <w:basedOn w:val="DefaultParagraphFont"/>
    <w:link w:val="FootnoteText"/>
    <w:uiPriority w:val="99"/>
    <w:rsid w:val="008F37E4"/>
    <w:rPr>
      <w:sz w:val="24"/>
      <w:szCs w:val="24"/>
    </w:rPr>
  </w:style>
  <w:style w:type="character" w:styleId="FootnoteReference">
    <w:name w:val="footnote reference"/>
    <w:basedOn w:val="DefaultParagraphFont"/>
    <w:uiPriority w:val="99"/>
    <w:unhideWhenUsed/>
    <w:rsid w:val="008F37E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54857">
      <w:bodyDiv w:val="1"/>
      <w:marLeft w:val="0"/>
      <w:marRight w:val="0"/>
      <w:marTop w:val="0"/>
      <w:marBottom w:val="0"/>
      <w:divBdr>
        <w:top w:val="none" w:sz="0" w:space="0" w:color="auto"/>
        <w:left w:val="none" w:sz="0" w:space="0" w:color="auto"/>
        <w:bottom w:val="none" w:sz="0" w:space="0" w:color="auto"/>
        <w:right w:val="none" w:sz="0" w:space="0" w:color="auto"/>
      </w:divBdr>
    </w:div>
    <w:div w:id="557983999">
      <w:bodyDiv w:val="1"/>
      <w:marLeft w:val="0"/>
      <w:marRight w:val="0"/>
      <w:marTop w:val="0"/>
      <w:marBottom w:val="0"/>
      <w:divBdr>
        <w:top w:val="none" w:sz="0" w:space="0" w:color="auto"/>
        <w:left w:val="none" w:sz="0" w:space="0" w:color="auto"/>
        <w:bottom w:val="none" w:sz="0" w:space="0" w:color="auto"/>
        <w:right w:val="none" w:sz="0" w:space="0" w:color="auto"/>
      </w:divBdr>
    </w:div>
    <w:div w:id="1998335607">
      <w:bodyDiv w:val="1"/>
      <w:marLeft w:val="0"/>
      <w:marRight w:val="0"/>
      <w:marTop w:val="0"/>
      <w:marBottom w:val="0"/>
      <w:divBdr>
        <w:top w:val="none" w:sz="0" w:space="0" w:color="auto"/>
        <w:left w:val="none" w:sz="0" w:space="0" w:color="auto"/>
        <w:bottom w:val="none" w:sz="0" w:space="0" w:color="auto"/>
        <w:right w:val="none" w:sz="0" w:space="0" w:color="auto"/>
      </w:divBdr>
    </w:div>
    <w:div w:id="2051756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8"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18E3E-A20D-AE49-903E-E29B89896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Pages>
  <Words>3450</Words>
  <Characters>19668</Characters>
  <Application>Microsoft Macintosh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44</cp:revision>
  <dcterms:created xsi:type="dcterms:W3CDTF">2014-05-20T16:56:00Z</dcterms:created>
  <dcterms:modified xsi:type="dcterms:W3CDTF">2014-05-20T18:31:00Z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id="KFGRPrZE"/&gt;&lt;style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